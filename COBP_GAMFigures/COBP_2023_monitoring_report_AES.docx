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10.xml" ContentType="application/vnd.openxmlformats-officedocument.drawingml.chart+xml"/>
  <Override PartName="/word/charts/chart20.xml" ContentType="application/vnd.openxmlformats-officedocument.drawingml.chart+xml"/>
  <Override PartName="/word/charts/chart31.xml" ContentType="application/vnd.openxmlformats-officedocument.drawingml.chart+xml"/>
  <Override PartName="/word/charts/chart30.xml" ContentType="application/vnd.openxmlformats-officedocument.drawingml.chart+xml"/>
  <Override PartName="/word/charts/chart50.xml" ContentType="application/vnd.openxmlformats-officedocument.drawingml.chart+xml"/>
  <Override PartName="/word/charts/chart60.xml" ContentType="application/vnd.openxmlformats-officedocument.drawingml.chart+xml"/>
  <Override PartName="/word/charts/chart70.xml" ContentType="application/vnd.openxmlformats-officedocument.drawingml.chart+xml"/>
  <Override PartName="/word/charts/chart80.xml" ContentType="application/vnd.openxmlformats-officedocument.drawingml.chart+xml"/>
  <Override PartName="/word/theme/themeOverride10.xml" ContentType="application/vnd.openxmlformats-officedocument.themeOverride+xml"/>
  <Override PartName="/word/theme/themeOverride20.xml" ContentType="application/vnd.openxmlformats-officedocument.themeOverride+xml"/>
  <Override PartName="/word/theme/themeOverride30.xml" ContentType="application/vnd.openxmlformats-officedocument.themeOverride+xml"/>
  <Override PartName="/word/charts/colors10.xml" ContentType="application/vnd.ms-office.chartcolorstyle+xml"/>
  <Override PartName="/word/charts/style10.xml" ContentType="application/vnd.ms-office.chartstyle+xml"/>
  <Override PartName="/word/charts/colors20.xml" ContentType="application/vnd.ms-office.chartcolorstyle+xml"/>
  <Override PartName="/word/charts/style20.xml" ContentType="application/vnd.ms-office.chartstyle+xml"/>
  <Override PartName="/word/charts/colors30.xml" ContentType="application/vnd.ms-office.chartcolorstyle+xml"/>
  <Override PartName="/word/charts/style30.xml" ContentType="application/vnd.ms-office.chartstyle+xml"/>
  <Override PartName="/word/charts/colors40.xml" ContentType="application/vnd.ms-office.chartcolorstyle+xml"/>
  <Override PartName="/word/charts/style40.xml" ContentType="application/vnd.ms-office.chartstyle+xml"/>
  <Override PartName="/word/charts/colors50.xml" ContentType="application/vnd.ms-office.chartcolorstyle+xml"/>
  <Override PartName="/word/charts/style5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A5CD7" w14:textId="2A852111" w:rsidR="00CA0321" w:rsidRDefault="00CA0321" w:rsidP="001D7530">
      <w:pPr>
        <w:pStyle w:val="Heading3"/>
        <w:ind w:left="-720"/>
        <w:rPr>
          <w:noProof/>
        </w:rPr>
        <w:pPrChange w:id="0" w:author="Alice Elizabeth Stears" w:date="2023-05-25T11:24:00Z">
          <w:pPr>
            <w:pStyle w:val="Heading3"/>
          </w:pPr>
        </w:pPrChange>
      </w:pPr>
    </w:p>
    <w:p w14:paraId="32087388" w14:textId="74A372D5" w:rsidR="00CA0321" w:rsidRPr="00AC75B4" w:rsidRDefault="00AC75B4" w:rsidP="00AC75B4">
      <w:pPr>
        <w:spacing w:after="0" w:line="259" w:lineRule="auto"/>
        <w:ind w:left="-960" w:right="-970" w:firstLine="0"/>
        <w:jc w:val="center"/>
        <w:rPr>
          <w:rFonts w:ascii="Arial Black" w:hAnsi="Arial Black"/>
          <w:b/>
          <w:bCs/>
          <w:noProof/>
          <w:color w:val="E7E6E6" w:themeColor="background2"/>
        </w:rPr>
      </w:pPr>
      <w:r w:rsidRPr="00AC75B4">
        <w:rPr>
          <w:rFonts w:ascii="Arial Black" w:hAnsi="Arial Black"/>
          <w:b/>
          <w:bCs/>
          <w:noProof/>
          <w:color w:val="E7E6E6" w:themeColor="background2"/>
        </w:rPr>
        <w:t>DRAFT</w:t>
      </w:r>
    </w:p>
    <w:p w14:paraId="3630848C" w14:textId="77777777" w:rsidR="00AC75B4" w:rsidRDefault="00AC75B4">
      <w:pPr>
        <w:spacing w:after="0" w:line="259" w:lineRule="auto"/>
        <w:ind w:left="-960" w:right="-970" w:firstLine="0"/>
        <w:rPr>
          <w:noProof/>
        </w:rPr>
      </w:pPr>
    </w:p>
    <w:p w14:paraId="0944F091" w14:textId="69A123A6" w:rsidR="00CA0321" w:rsidRDefault="00CA0321" w:rsidP="00CA0321">
      <w:pPr>
        <w:ind w:left="9"/>
        <w:jc w:val="center"/>
        <w:rPr>
          <w:b/>
          <w:sz w:val="28"/>
          <w:szCs w:val="28"/>
        </w:rPr>
      </w:pPr>
      <w:r w:rsidRPr="00CA0321">
        <w:rPr>
          <w:b/>
          <w:sz w:val="28"/>
          <w:szCs w:val="28"/>
        </w:rPr>
        <w:t>3</w:t>
      </w:r>
      <w:r w:rsidR="00273DAD">
        <w:rPr>
          <w:b/>
          <w:sz w:val="28"/>
          <w:szCs w:val="28"/>
        </w:rPr>
        <w:t>5</w:t>
      </w:r>
      <w:r w:rsidRPr="00CA0321">
        <w:rPr>
          <w:b/>
          <w:sz w:val="28"/>
          <w:szCs w:val="28"/>
        </w:rPr>
        <w:t>-year population trends of</w:t>
      </w:r>
      <w:r>
        <w:rPr>
          <w:b/>
          <w:sz w:val="28"/>
          <w:szCs w:val="28"/>
        </w:rPr>
        <w:t xml:space="preserve"> </w:t>
      </w:r>
      <w:r w:rsidRPr="00CA0321">
        <w:rPr>
          <w:b/>
          <w:sz w:val="28"/>
          <w:szCs w:val="28"/>
        </w:rPr>
        <w:t xml:space="preserve">Colorado butterfly plant </w:t>
      </w:r>
    </w:p>
    <w:p w14:paraId="34CD9B15" w14:textId="77777777" w:rsidR="00CA0321" w:rsidRPr="00CA0321" w:rsidRDefault="00CA0321" w:rsidP="00CA0321">
      <w:pPr>
        <w:ind w:left="9"/>
        <w:jc w:val="center"/>
        <w:rPr>
          <w:b/>
          <w:sz w:val="28"/>
          <w:szCs w:val="28"/>
        </w:rPr>
      </w:pPr>
      <w:r w:rsidRPr="00CA0321">
        <w:rPr>
          <w:b/>
          <w:sz w:val="28"/>
          <w:szCs w:val="28"/>
        </w:rPr>
        <w:t>(</w:t>
      </w:r>
      <w:r w:rsidRPr="00CA0321">
        <w:rPr>
          <w:b/>
          <w:i/>
          <w:sz w:val="28"/>
          <w:szCs w:val="28"/>
        </w:rPr>
        <w:t>Oenothera</w:t>
      </w:r>
      <w:r w:rsidRPr="00CA0321">
        <w:rPr>
          <w:b/>
          <w:sz w:val="28"/>
          <w:szCs w:val="28"/>
        </w:rPr>
        <w:t xml:space="preserve"> </w:t>
      </w:r>
      <w:r w:rsidRPr="00CA0321">
        <w:rPr>
          <w:b/>
          <w:i/>
          <w:sz w:val="28"/>
          <w:szCs w:val="28"/>
        </w:rPr>
        <w:t xml:space="preserve">coloradensis; </w:t>
      </w:r>
      <w:r w:rsidRPr="00CA0321">
        <w:rPr>
          <w:b/>
          <w:sz w:val="28"/>
          <w:szCs w:val="28"/>
        </w:rPr>
        <w:t>Onagraceae), a short-lived riparian species on</w:t>
      </w:r>
    </w:p>
    <w:p w14:paraId="4EC33524" w14:textId="77777777" w:rsidR="00FD22BC" w:rsidRDefault="00117BD3" w:rsidP="005A7741">
      <w:pPr>
        <w:ind w:left="9" w:right="208"/>
        <w:jc w:val="center"/>
      </w:pPr>
      <w:r>
        <w:rPr>
          <w:b/>
          <w:sz w:val="28"/>
          <w:szCs w:val="28"/>
        </w:rPr>
        <w:t xml:space="preserve">F. E. </w:t>
      </w:r>
      <w:r w:rsidR="00CA0321" w:rsidRPr="00CA0321">
        <w:rPr>
          <w:b/>
          <w:sz w:val="28"/>
          <w:szCs w:val="28"/>
        </w:rPr>
        <w:t>Warren Air Forc</w:t>
      </w:r>
      <w:r w:rsidR="004D2F51">
        <w:rPr>
          <w:b/>
          <w:sz w:val="28"/>
          <w:szCs w:val="28"/>
        </w:rPr>
        <w:t>e Base, Laramie County, Wyoming</w:t>
      </w:r>
    </w:p>
    <w:p w14:paraId="31DA8EFB" w14:textId="77777777" w:rsidR="00FD22BC" w:rsidDel="001D7530" w:rsidRDefault="00FD22BC" w:rsidP="001D7530">
      <w:pPr>
        <w:ind w:left="0" w:right="208" w:firstLine="0"/>
        <w:rPr>
          <w:del w:id="1" w:author="Alice Elizabeth Stears" w:date="2023-05-25T11:24:00Z"/>
        </w:rPr>
      </w:pPr>
    </w:p>
    <w:p w14:paraId="53CB73CE" w14:textId="77777777" w:rsidR="001D7530" w:rsidRDefault="001D7530" w:rsidP="00CA0321">
      <w:pPr>
        <w:ind w:left="9" w:right="208"/>
        <w:rPr>
          <w:ins w:id="2" w:author="Alice Elizabeth Stears" w:date="2023-05-25T11:24:00Z"/>
        </w:rPr>
      </w:pPr>
    </w:p>
    <w:p w14:paraId="69F2CC66" w14:textId="77777777" w:rsidR="001D7530" w:rsidRDefault="001D7530" w:rsidP="00CA0321">
      <w:pPr>
        <w:ind w:left="9" w:right="208"/>
        <w:rPr>
          <w:ins w:id="3" w:author="Alice Elizabeth Stears" w:date="2023-05-25T11:24:00Z"/>
        </w:rPr>
      </w:pPr>
    </w:p>
    <w:p w14:paraId="28ABF20D" w14:textId="46896286" w:rsidR="005A7741" w:rsidDel="001D7530" w:rsidRDefault="00075B0B" w:rsidP="001D7530">
      <w:pPr>
        <w:ind w:left="9" w:right="208"/>
        <w:rPr>
          <w:del w:id="4" w:author="Alice Elizabeth Stears" w:date="2023-05-25T11:24:00Z"/>
        </w:rPr>
        <w:pPrChange w:id="5" w:author="Alice Elizabeth Stears" w:date="2023-05-25T11:24:00Z">
          <w:pPr>
            <w:ind w:left="9" w:right="208"/>
            <w:jc w:val="center"/>
          </w:pPr>
        </w:pPrChange>
      </w:pPr>
      <w:del w:id="6" w:author="Alice Elizabeth Stears" w:date="2023-05-25T11:25:00Z">
        <w:r w:rsidDel="001D7530">
          <w:rPr>
            <w:noProof/>
          </w:rPr>
          <mc:AlternateContent>
            <mc:Choice Requires="wps">
              <w:drawing>
                <wp:anchor distT="45720" distB="45720" distL="114300" distR="114300" simplePos="0" relativeHeight="251652096" behindDoc="0" locked="0" layoutInCell="1" allowOverlap="1" wp14:anchorId="65A9241B" wp14:editId="735054ED">
                  <wp:simplePos x="0" y="0"/>
                  <wp:positionH relativeFrom="column">
                    <wp:posOffset>693420</wp:posOffset>
                  </wp:positionH>
                  <wp:positionV relativeFrom="paragraph">
                    <wp:posOffset>34925</wp:posOffset>
                  </wp:positionV>
                  <wp:extent cx="4165600" cy="3147695"/>
                  <wp:effectExtent l="0" t="3810" r="0" b="127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5600" cy="3147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EA16E" w14:textId="2FB423F8" w:rsidR="00C4278A" w:rsidRDefault="00C4278A" w:rsidP="001D7530">
                              <w:pPr>
                                <w:jc w:val="center"/>
                                <w:pPrChange w:id="7" w:author="Alice Elizabeth Stears" w:date="2023-05-25T11:25:00Z">
                                  <w:pPr/>
                                </w:pPrChange>
                              </w:pPr>
                              <w:del w:id="8" w:author="Alice Elizabeth Stears" w:date="2023-05-25T11:21:00Z">
                                <w:r w:rsidDel="001D7530">
                                  <w:rPr>
                                    <w:noProof/>
                                  </w:rPr>
                                  <w:drawing>
                                    <wp:inline distT="0" distB="0" distL="0" distR="0" wp14:anchorId="4DD3DFE4" wp14:editId="2CD4AE7F">
                                      <wp:extent cx="4062095" cy="312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_Creeks_20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7743" cy="3129100"/>
                                              </a:xfrm>
                                              <a:prstGeom prst="rect">
                                                <a:avLst/>
                                              </a:prstGeom>
                                            </pic:spPr>
                                          </pic:pic>
                                        </a:graphicData>
                                      </a:graphic>
                                    </wp:inline>
                                  </w:drawing>
                                </w:r>
                              </w:del>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65A9241B" id="_x0000_t202" coordsize="21600,21600" o:spt="202" path="m,l,21600r21600,l21600,xe">
                  <v:stroke joinstyle="miter"/>
                  <v:path gradientshapeok="t" o:connecttype="rect"/>
                </v:shapetype>
                <v:shape id="Text Box 2" o:spid="_x0000_s1026" type="#_x0000_t202" style="position:absolute;left:0;text-align:left;margin-left:54.6pt;margin-top:2.75pt;width:328pt;height:247.85pt;z-index:251652096;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" stroked="f">
                  <v:textbox style="mso-fit-shape-to-text:t">
                    <w:txbxContent>
                      <w:p w14:paraId="06EEA16E" w14:textId="2FB423F8" w:rsidR="00C4278A" w:rsidRDefault="00C4278A" w:rsidP="001D7530">
                        <w:pPr>
                          <w:jc w:val="center"/>
                          <w:pPrChange w:id="9" w:author="Alice Elizabeth Stears" w:date="2023-05-25T11:25:00Z">
                            <w:pPr/>
                          </w:pPrChange>
                        </w:pPr>
                        <w:del w:id="10" w:author="Alice Elizabeth Stears" w:date="2023-05-25T11:21:00Z">
                          <w:r w:rsidDel="001D7530">
                            <w:rPr>
                              <w:noProof/>
                            </w:rPr>
                            <w:drawing>
                              <wp:inline distT="0" distB="0" distL="0" distR="0" wp14:anchorId="4DD3DFE4" wp14:editId="2CD4AE7F">
                                <wp:extent cx="4062095" cy="312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_Creeks_20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7743" cy="3129100"/>
                                        </a:xfrm>
                                        <a:prstGeom prst="rect">
                                          <a:avLst/>
                                        </a:prstGeom>
                                      </pic:spPr>
                                    </pic:pic>
                                  </a:graphicData>
                                </a:graphic>
                              </wp:inline>
                            </w:drawing>
                          </w:r>
                        </w:del>
                      </w:p>
                    </w:txbxContent>
                  </v:textbox>
                  <w10:wrap type="square"/>
                </v:shape>
              </w:pict>
            </mc:Fallback>
          </mc:AlternateContent>
        </w:r>
      </w:del>
      <w:ins w:id="11" w:author="Alice Elizabeth Stears" w:date="2023-05-25T11:25:00Z">
        <w:r w:rsidR="001D7530">
          <w:t xml:space="preserve">      </w:t>
        </w:r>
      </w:ins>
    </w:p>
    <w:p w14:paraId="67719F68" w14:textId="77777777" w:rsidR="005A7741" w:rsidDel="001D7530" w:rsidRDefault="005A7741" w:rsidP="001D7530">
      <w:pPr>
        <w:ind w:left="9" w:right="208"/>
        <w:rPr>
          <w:del w:id="12" w:author="Alice Elizabeth Stears" w:date="2023-05-25T11:23:00Z"/>
        </w:rPr>
        <w:pPrChange w:id="13" w:author="Alice Elizabeth Stears" w:date="2023-05-25T11:24:00Z">
          <w:pPr>
            <w:ind w:left="9" w:right="208"/>
            <w:jc w:val="center"/>
          </w:pPr>
        </w:pPrChange>
      </w:pPr>
    </w:p>
    <w:p w14:paraId="0CFD4BF3" w14:textId="77777777" w:rsidR="005A7741" w:rsidDel="001D7530" w:rsidRDefault="005A7741" w:rsidP="001D7530">
      <w:pPr>
        <w:ind w:left="0" w:right="208" w:firstLine="0"/>
        <w:jc w:val="center"/>
        <w:rPr>
          <w:del w:id="14" w:author="Alice Elizabeth Stears" w:date="2023-05-25T11:24:00Z"/>
        </w:rPr>
        <w:pPrChange w:id="15" w:author="Alice Elizabeth Stears" w:date="2023-05-25T11:24:00Z">
          <w:pPr>
            <w:ind w:left="9" w:right="208"/>
            <w:jc w:val="center"/>
          </w:pPr>
        </w:pPrChange>
      </w:pPr>
    </w:p>
    <w:p w14:paraId="6C5763B8" w14:textId="77777777" w:rsidR="005A7741" w:rsidDel="001D7530" w:rsidRDefault="005A7741" w:rsidP="001D7530">
      <w:pPr>
        <w:ind w:left="9" w:right="208"/>
        <w:jc w:val="center"/>
        <w:rPr>
          <w:del w:id="16" w:author="Alice Elizabeth Stears" w:date="2023-05-25T11:24:00Z"/>
        </w:rPr>
        <w:pPrChange w:id="17" w:author="Alice Elizabeth Stears" w:date="2023-05-25T11:24:00Z">
          <w:pPr>
            <w:ind w:left="9" w:right="208"/>
            <w:jc w:val="center"/>
          </w:pPr>
        </w:pPrChange>
      </w:pPr>
    </w:p>
    <w:p w14:paraId="6F997DC1" w14:textId="5A7424C4" w:rsidR="005A7741" w:rsidDel="001D7530" w:rsidRDefault="001D7530" w:rsidP="001D7530">
      <w:pPr>
        <w:ind w:left="-630" w:right="208" w:firstLine="0"/>
        <w:jc w:val="center"/>
        <w:rPr>
          <w:del w:id="18" w:author="Alice Elizabeth Stears" w:date="2023-05-25T11:23:00Z"/>
        </w:rPr>
        <w:pPrChange w:id="19" w:author="Alice Elizabeth Stears" w:date="2023-05-25T11:25:00Z">
          <w:pPr>
            <w:ind w:left="9" w:right="208"/>
            <w:jc w:val="center"/>
          </w:pPr>
        </w:pPrChange>
      </w:pPr>
      <w:ins w:id="20" w:author="Alice Elizabeth Stears" w:date="2023-05-25T11:23:00Z">
        <w:r>
          <w:rPr>
            <w:noProof/>
          </w:rPr>
          <w:drawing>
            <wp:inline distT="0" distB="0" distL="0" distR="0" wp14:anchorId="34B352D0" wp14:editId="45EBD449">
              <wp:extent cx="4299062" cy="3098800"/>
              <wp:effectExtent l="0" t="0" r="6350" b="0"/>
              <wp:docPr id="1876883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3711" name="Picture 1876883711"/>
                      <pic:cNvPicPr/>
                    </pic:nvPicPr>
                    <pic:blipFill>
                      <a:blip r:embed="rId9">
                        <a:extLst>
                          <a:ext uri="{28A0092B-C50C-407E-A947-70E740481C1C}">
                            <a14:useLocalDpi xmlns:a14="http://schemas.microsoft.com/office/drawing/2010/main" val="0"/>
                          </a:ext>
                        </a:extLst>
                      </a:blip>
                      <a:stretch>
                        <a:fillRect/>
                      </a:stretch>
                    </pic:blipFill>
                    <pic:spPr>
                      <a:xfrm>
                        <a:off x="0" y="0"/>
                        <a:ext cx="4334420" cy="3124286"/>
                      </a:xfrm>
                      <a:prstGeom prst="rect">
                        <a:avLst/>
                      </a:prstGeom>
                    </pic:spPr>
                  </pic:pic>
                </a:graphicData>
              </a:graphic>
            </wp:inline>
          </w:drawing>
        </w:r>
      </w:ins>
    </w:p>
    <w:p w14:paraId="6E7A5550" w14:textId="77777777" w:rsidR="005A7741" w:rsidDel="001D7530" w:rsidRDefault="005A7741" w:rsidP="001D7530">
      <w:pPr>
        <w:ind w:left="-630" w:right="208" w:firstLine="0"/>
        <w:jc w:val="center"/>
        <w:rPr>
          <w:del w:id="21" w:author="Alice Elizabeth Stears" w:date="2023-05-25T11:23:00Z"/>
        </w:rPr>
        <w:pPrChange w:id="22" w:author="Alice Elizabeth Stears" w:date="2023-05-25T11:25:00Z">
          <w:pPr>
            <w:ind w:left="9" w:right="208"/>
            <w:jc w:val="center"/>
          </w:pPr>
        </w:pPrChange>
      </w:pPr>
    </w:p>
    <w:p w14:paraId="6627D62C" w14:textId="77777777" w:rsidR="005A7741" w:rsidDel="001D7530" w:rsidRDefault="005A7741" w:rsidP="001D7530">
      <w:pPr>
        <w:ind w:left="-630" w:right="208" w:firstLine="0"/>
        <w:jc w:val="center"/>
        <w:rPr>
          <w:del w:id="23" w:author="Alice Elizabeth Stears" w:date="2023-05-25T11:23:00Z"/>
        </w:rPr>
        <w:pPrChange w:id="24" w:author="Alice Elizabeth Stears" w:date="2023-05-25T11:25:00Z">
          <w:pPr>
            <w:ind w:left="9" w:right="208"/>
            <w:jc w:val="center"/>
          </w:pPr>
        </w:pPrChange>
      </w:pPr>
    </w:p>
    <w:p w14:paraId="2150366B" w14:textId="77777777" w:rsidR="005A7741" w:rsidDel="001D7530" w:rsidRDefault="005A7741" w:rsidP="001D7530">
      <w:pPr>
        <w:ind w:left="-630" w:right="208" w:firstLine="0"/>
        <w:jc w:val="center"/>
        <w:rPr>
          <w:del w:id="25" w:author="Alice Elizabeth Stears" w:date="2023-05-25T11:23:00Z"/>
        </w:rPr>
        <w:pPrChange w:id="26" w:author="Alice Elizabeth Stears" w:date="2023-05-25T11:25:00Z">
          <w:pPr>
            <w:ind w:left="9" w:right="208"/>
            <w:jc w:val="center"/>
          </w:pPr>
        </w:pPrChange>
      </w:pPr>
    </w:p>
    <w:p w14:paraId="1D4477F2" w14:textId="77777777" w:rsidR="005A7741" w:rsidDel="001D7530" w:rsidRDefault="005A7741" w:rsidP="001D7530">
      <w:pPr>
        <w:ind w:left="-630" w:right="208" w:firstLine="0"/>
        <w:jc w:val="center"/>
        <w:rPr>
          <w:del w:id="27" w:author="Alice Elizabeth Stears" w:date="2023-05-25T11:23:00Z"/>
        </w:rPr>
        <w:pPrChange w:id="28" w:author="Alice Elizabeth Stears" w:date="2023-05-25T11:25:00Z">
          <w:pPr>
            <w:ind w:left="9" w:right="208"/>
            <w:jc w:val="center"/>
          </w:pPr>
        </w:pPrChange>
      </w:pPr>
    </w:p>
    <w:p w14:paraId="66BA46EB" w14:textId="77777777" w:rsidR="005A7741" w:rsidRDefault="005A7741" w:rsidP="001D7530">
      <w:pPr>
        <w:ind w:left="-630" w:right="208" w:firstLine="0"/>
        <w:jc w:val="center"/>
        <w:pPrChange w:id="29" w:author="Alice Elizabeth Stears" w:date="2023-05-25T11:25:00Z">
          <w:pPr>
            <w:ind w:left="9" w:right="208"/>
            <w:jc w:val="center"/>
          </w:pPr>
        </w:pPrChange>
      </w:pPr>
    </w:p>
    <w:p w14:paraId="133F9491" w14:textId="77777777" w:rsidR="005A7741" w:rsidDel="001D7530" w:rsidRDefault="005A7741" w:rsidP="00CC10BC">
      <w:pPr>
        <w:ind w:left="9" w:right="208"/>
        <w:jc w:val="center"/>
        <w:rPr>
          <w:del w:id="30" w:author="Alice Elizabeth Stears" w:date="2023-05-25T11:23:00Z"/>
        </w:rPr>
      </w:pPr>
    </w:p>
    <w:p w14:paraId="0933476F" w14:textId="77777777" w:rsidR="005A7741" w:rsidDel="001D7530" w:rsidRDefault="005A7741" w:rsidP="00CC10BC">
      <w:pPr>
        <w:ind w:left="9" w:right="208"/>
        <w:jc w:val="center"/>
        <w:rPr>
          <w:del w:id="31" w:author="Alice Elizabeth Stears" w:date="2023-05-25T11:23:00Z"/>
        </w:rPr>
      </w:pPr>
    </w:p>
    <w:p w14:paraId="0F482F1D" w14:textId="77777777" w:rsidR="005A7741" w:rsidDel="001D7530" w:rsidRDefault="005A7741" w:rsidP="00CC10BC">
      <w:pPr>
        <w:ind w:left="9" w:right="208"/>
        <w:jc w:val="center"/>
        <w:rPr>
          <w:del w:id="32" w:author="Alice Elizabeth Stears" w:date="2023-05-25T11:23:00Z"/>
        </w:rPr>
      </w:pPr>
    </w:p>
    <w:p w14:paraId="5F443171" w14:textId="77777777" w:rsidR="005A7741" w:rsidRDefault="005A7741" w:rsidP="001D7530">
      <w:pPr>
        <w:ind w:left="0" w:right="208" w:firstLine="0"/>
        <w:pPrChange w:id="33" w:author="Alice Elizabeth Stears" w:date="2023-05-25T11:23:00Z">
          <w:pPr>
            <w:ind w:left="9" w:right="208"/>
            <w:jc w:val="center"/>
          </w:pPr>
        </w:pPrChange>
      </w:pPr>
    </w:p>
    <w:p w14:paraId="5629A7F2" w14:textId="77777777" w:rsidR="005A7741" w:rsidDel="001D7530" w:rsidRDefault="005A7741" w:rsidP="00CC10BC">
      <w:pPr>
        <w:ind w:left="9" w:right="208"/>
        <w:jc w:val="center"/>
        <w:rPr>
          <w:del w:id="34" w:author="Alice Elizabeth Stears" w:date="2023-05-25T11:23:00Z"/>
        </w:rPr>
      </w:pPr>
    </w:p>
    <w:p w14:paraId="171CDE56" w14:textId="77777777" w:rsidR="005A7741" w:rsidDel="001D7530" w:rsidRDefault="005A7741" w:rsidP="00CC10BC">
      <w:pPr>
        <w:ind w:left="9" w:right="208"/>
        <w:jc w:val="center"/>
        <w:rPr>
          <w:del w:id="35" w:author="Alice Elizabeth Stears" w:date="2023-05-25T11:23:00Z"/>
        </w:rPr>
      </w:pPr>
    </w:p>
    <w:p w14:paraId="498A408A" w14:textId="77777777" w:rsidR="005A7741" w:rsidDel="001D7530" w:rsidRDefault="005A7741" w:rsidP="00CC10BC">
      <w:pPr>
        <w:ind w:left="9" w:right="208"/>
        <w:jc w:val="center"/>
        <w:rPr>
          <w:del w:id="36" w:author="Alice Elizabeth Stears" w:date="2023-05-25T11:23:00Z"/>
        </w:rPr>
      </w:pPr>
    </w:p>
    <w:p w14:paraId="57DAC9EB" w14:textId="77777777" w:rsidR="005A7741" w:rsidRDefault="005A7741" w:rsidP="001D7530">
      <w:pPr>
        <w:ind w:left="0" w:right="208" w:firstLine="0"/>
        <w:pPrChange w:id="37" w:author="Alice Elizabeth Stears" w:date="2023-05-25T11:23:00Z">
          <w:pPr>
            <w:ind w:left="9" w:right="208"/>
            <w:jc w:val="center"/>
          </w:pPr>
        </w:pPrChange>
      </w:pPr>
    </w:p>
    <w:p w14:paraId="7F8129C3" w14:textId="77777777" w:rsidR="005A7741" w:rsidRDefault="005A7741" w:rsidP="00CC10BC">
      <w:pPr>
        <w:ind w:left="9" w:right="208"/>
        <w:jc w:val="center"/>
      </w:pPr>
    </w:p>
    <w:p w14:paraId="192C258A" w14:textId="77777777" w:rsidR="008C53C0" w:rsidRDefault="00CC10BC" w:rsidP="00CC10BC">
      <w:pPr>
        <w:ind w:left="9" w:right="208"/>
        <w:jc w:val="center"/>
      </w:pPr>
      <w:r>
        <w:t xml:space="preserve">Prepared for </w:t>
      </w:r>
    </w:p>
    <w:p w14:paraId="4DA8D0CF" w14:textId="77777777" w:rsidR="008C53C0" w:rsidRDefault="008C53C0" w:rsidP="00CC10BC">
      <w:pPr>
        <w:ind w:left="9" w:right="208"/>
        <w:jc w:val="center"/>
      </w:pPr>
      <w:r>
        <w:t xml:space="preserve">Alex Schubert </w:t>
      </w:r>
    </w:p>
    <w:p w14:paraId="605F7F72" w14:textId="77777777" w:rsidR="000D5DEF" w:rsidRDefault="00CC10BC" w:rsidP="00CC10BC">
      <w:pPr>
        <w:ind w:left="9" w:right="208"/>
        <w:jc w:val="center"/>
      </w:pPr>
      <w:r>
        <w:t>U.S. Fish and Wildlife Service</w:t>
      </w:r>
    </w:p>
    <w:p w14:paraId="4AA927FB" w14:textId="77777777" w:rsidR="000D5DEF" w:rsidRDefault="000D5DEF" w:rsidP="000D5DEF">
      <w:pPr>
        <w:ind w:left="9" w:right="208"/>
        <w:jc w:val="center"/>
      </w:pPr>
      <w:r>
        <w:t xml:space="preserve">300 Vesle Drive </w:t>
      </w:r>
    </w:p>
    <w:p w14:paraId="566FB3C8" w14:textId="77777777" w:rsidR="000D5DEF" w:rsidRDefault="00117BD3" w:rsidP="000D5DEF">
      <w:pPr>
        <w:ind w:left="9" w:right="208"/>
        <w:jc w:val="center"/>
      </w:pPr>
      <w:r>
        <w:t xml:space="preserve">F. E. </w:t>
      </w:r>
      <w:r w:rsidR="000D5DEF">
        <w:t>Warren Air Force Base</w:t>
      </w:r>
      <w:r w:rsidR="009A0FF5">
        <w:t>, Wyoming  82005</w:t>
      </w:r>
      <w:r w:rsidR="000D5DEF">
        <w:t xml:space="preserve"> </w:t>
      </w:r>
    </w:p>
    <w:p w14:paraId="1650D334" w14:textId="77777777" w:rsidR="000D5DEF" w:rsidRDefault="000D5DEF" w:rsidP="00CC10BC">
      <w:pPr>
        <w:ind w:left="9" w:right="208"/>
        <w:jc w:val="center"/>
      </w:pPr>
    </w:p>
    <w:p w14:paraId="35C339AC" w14:textId="77777777" w:rsidR="00CC10BC" w:rsidRDefault="00CC10BC" w:rsidP="00CC10BC">
      <w:pPr>
        <w:ind w:left="9" w:right="208"/>
        <w:jc w:val="center"/>
      </w:pPr>
    </w:p>
    <w:p w14:paraId="1D8855C7" w14:textId="3ACBE000" w:rsidR="00AB0BA6" w:rsidRDefault="00AB0BA6" w:rsidP="00AB0BA6">
      <w:pPr>
        <w:ind w:left="9" w:right="208"/>
        <w:jc w:val="center"/>
      </w:pPr>
      <w:r>
        <w:t>By Bonnie Heidel¹</w:t>
      </w:r>
      <w:r w:rsidR="00273DAD">
        <w:t xml:space="preserve"> and </w:t>
      </w:r>
      <w:r>
        <w:t>Dorothy Tuthill²</w:t>
      </w:r>
    </w:p>
    <w:p w14:paraId="124F620D" w14:textId="77777777" w:rsidR="000D5DEF" w:rsidRDefault="000D5DEF" w:rsidP="00AB0BA6">
      <w:pPr>
        <w:ind w:left="9" w:right="208"/>
        <w:jc w:val="center"/>
      </w:pPr>
      <w:r>
        <w:t>Wyoming Natural Diversity Database</w:t>
      </w:r>
    </w:p>
    <w:p w14:paraId="0A714D64" w14:textId="77777777" w:rsidR="00E0715B" w:rsidRDefault="00E0715B" w:rsidP="00AB0BA6">
      <w:pPr>
        <w:ind w:left="9" w:right="208"/>
        <w:jc w:val="center"/>
      </w:pPr>
      <w:r>
        <w:t>University of Wyoming</w:t>
      </w:r>
    </w:p>
    <w:p w14:paraId="37B29F70" w14:textId="77777777" w:rsidR="00E0715B" w:rsidRDefault="00E0715B" w:rsidP="00AB0BA6">
      <w:pPr>
        <w:ind w:left="9" w:right="208"/>
        <w:jc w:val="center"/>
      </w:pPr>
      <w:r>
        <w:t>Laramie, WY  82071</w:t>
      </w:r>
    </w:p>
    <w:p w14:paraId="5A9B68AC" w14:textId="77777777" w:rsidR="00AB0BA6" w:rsidRDefault="00AB0BA6" w:rsidP="00CC10BC">
      <w:pPr>
        <w:ind w:left="9" w:right="208"/>
        <w:jc w:val="center"/>
      </w:pPr>
    </w:p>
    <w:p w14:paraId="170B7849" w14:textId="2A31CF3F" w:rsidR="00CC10BC" w:rsidRDefault="003F12F0" w:rsidP="00CC10BC">
      <w:pPr>
        <w:ind w:left="9" w:right="208"/>
        <w:jc w:val="center"/>
      </w:pPr>
      <w:r>
        <w:t>May</w:t>
      </w:r>
      <w:r w:rsidR="00D20F9D">
        <w:t xml:space="preserve"> </w:t>
      </w:r>
      <w:r w:rsidR="005A7741">
        <w:t>202</w:t>
      </w:r>
      <w:r w:rsidR="00273DAD">
        <w:t>3</w:t>
      </w:r>
    </w:p>
    <w:p w14:paraId="2E124E47" w14:textId="77777777" w:rsidR="005A7741" w:rsidRDefault="005A7741" w:rsidP="00CC10BC">
      <w:pPr>
        <w:ind w:left="9" w:right="208"/>
        <w:jc w:val="center"/>
      </w:pPr>
    </w:p>
    <w:p w14:paraId="0F51D7C2" w14:textId="77777777" w:rsidR="009A0FF5" w:rsidRDefault="005A7741" w:rsidP="00CC10BC">
      <w:pPr>
        <w:ind w:left="9" w:right="208"/>
        <w:jc w:val="center"/>
      </w:pPr>
      <w:r>
        <w:t>Agreement No. F19</w:t>
      </w:r>
      <w:r w:rsidR="006856D8">
        <w:t>AC00730</w:t>
      </w:r>
    </w:p>
    <w:p w14:paraId="51CED869" w14:textId="77777777" w:rsidR="006856D8" w:rsidRDefault="006856D8" w:rsidP="00CC10BC">
      <w:pPr>
        <w:ind w:left="9" w:right="208"/>
        <w:jc w:val="center"/>
      </w:pPr>
    </w:p>
    <w:p w14:paraId="0751110F" w14:textId="77777777" w:rsidR="009A0FF5" w:rsidRDefault="009A0FF5" w:rsidP="00CC10BC">
      <w:pPr>
        <w:ind w:left="9" w:right="208"/>
        <w:jc w:val="center"/>
      </w:pPr>
    </w:p>
    <w:p w14:paraId="4C0828EA" w14:textId="77777777" w:rsidR="00CC10BC" w:rsidRDefault="00CC10BC" w:rsidP="00CC10BC">
      <w:pPr>
        <w:ind w:left="9" w:right="208"/>
        <w:jc w:val="center"/>
      </w:pPr>
    </w:p>
    <w:p w14:paraId="7016893F" w14:textId="77777777" w:rsidR="00CC10BC" w:rsidRPr="004D2F51" w:rsidRDefault="00CC10BC" w:rsidP="00CC10BC">
      <w:pPr>
        <w:ind w:left="9" w:right="208"/>
        <w:rPr>
          <w:sz w:val="20"/>
          <w:szCs w:val="20"/>
        </w:rPr>
      </w:pPr>
      <w:r w:rsidRPr="004D2F51">
        <w:rPr>
          <w:sz w:val="20"/>
          <w:szCs w:val="20"/>
        </w:rPr>
        <w:t>¹Wyoming Natural Diversity Database</w:t>
      </w:r>
    </w:p>
    <w:p w14:paraId="2B9C39D6" w14:textId="77777777" w:rsidR="00CC10BC" w:rsidRPr="004D2F51" w:rsidRDefault="00CC10BC" w:rsidP="00CC10BC">
      <w:pPr>
        <w:ind w:left="9" w:right="208"/>
        <w:rPr>
          <w:sz w:val="20"/>
          <w:szCs w:val="20"/>
        </w:rPr>
      </w:pPr>
      <w:r w:rsidRPr="004D2F51">
        <w:rPr>
          <w:sz w:val="20"/>
          <w:szCs w:val="20"/>
        </w:rPr>
        <w:t>²Biodiversity Institute</w:t>
      </w:r>
    </w:p>
    <w:p w14:paraId="23639BA3" w14:textId="77777777" w:rsidR="00CC10BC" w:rsidRDefault="00CC10BC" w:rsidP="00CC10BC">
      <w:pPr>
        <w:spacing w:after="0" w:line="259" w:lineRule="auto"/>
        <w:ind w:left="-960" w:right="-970" w:firstLine="0"/>
      </w:pPr>
      <w:r w:rsidRPr="00CA0321">
        <w:rPr>
          <w:noProof/>
        </w:rPr>
        <w:lastRenderedPageBreak/>
        <w:t xml:space="preserve">  </w:t>
      </w:r>
    </w:p>
    <w:p w14:paraId="3F568E56" w14:textId="77777777" w:rsidR="00CC10BC" w:rsidRDefault="00CC10BC" w:rsidP="00CC10BC">
      <w:pPr>
        <w:spacing w:after="0" w:line="259" w:lineRule="auto"/>
        <w:ind w:left="0" w:firstLine="0"/>
      </w:pPr>
      <w:r>
        <w:t xml:space="preserve"> </w:t>
      </w:r>
    </w:p>
    <w:p w14:paraId="769F5613" w14:textId="77777777" w:rsidR="00CC10BC" w:rsidRDefault="00CC10BC" w:rsidP="00CC10BC">
      <w:pPr>
        <w:spacing w:after="0" w:line="259" w:lineRule="auto"/>
        <w:ind w:left="0" w:firstLine="0"/>
      </w:pPr>
      <w:r>
        <w:t xml:space="preserve"> </w:t>
      </w:r>
    </w:p>
    <w:p w14:paraId="285224DB" w14:textId="1E7DB94C" w:rsidR="001F4F2E" w:rsidRDefault="001F4F2E">
      <w:pPr>
        <w:spacing w:after="0" w:line="259" w:lineRule="auto"/>
        <w:ind w:left="0" w:firstLine="0"/>
      </w:pPr>
    </w:p>
    <w:p w14:paraId="725CAADD" w14:textId="77777777" w:rsidR="001F4F2E" w:rsidRDefault="00C918AE">
      <w:pPr>
        <w:pStyle w:val="Heading3"/>
        <w:spacing w:after="106"/>
        <w:jc w:val="center"/>
      </w:pPr>
      <w:r>
        <w:t xml:space="preserve">ABSTRACT </w:t>
      </w:r>
    </w:p>
    <w:p w14:paraId="6813E129" w14:textId="77777777" w:rsidR="001F4F2E" w:rsidRDefault="00C918AE">
      <w:pPr>
        <w:tabs>
          <w:tab w:val="center" w:pos="4767"/>
        </w:tabs>
        <w:ind w:left="-1" w:firstLine="0"/>
      </w:pPr>
      <w:r>
        <w:t xml:space="preserve"> </w:t>
      </w:r>
      <w:r>
        <w:tab/>
        <w:t>Annual census of Colorado butterfly plant (</w:t>
      </w:r>
      <w:r>
        <w:rPr>
          <w:i/>
        </w:rPr>
        <w:t>Oenothera coloradensis</w:t>
      </w:r>
      <w:r>
        <w:t xml:space="preserve"> (Rydberg) W.L. </w:t>
      </w:r>
    </w:p>
    <w:p w14:paraId="5DB1CBEB" w14:textId="5E712491" w:rsidR="001F4F2E" w:rsidRDefault="00C918AE" w:rsidP="0002527A">
      <w:pPr>
        <w:ind w:left="9"/>
      </w:pPr>
      <w:r>
        <w:t>Wagner &amp; Hoch) w</w:t>
      </w:r>
      <w:r w:rsidR="00087628">
        <w:t>as</w:t>
      </w:r>
      <w:r>
        <w:t xml:space="preserve"> initiated in 1986 an</w:t>
      </w:r>
      <w:r w:rsidR="004D2F51">
        <w:t>d conducted consecutively for 3</w:t>
      </w:r>
      <w:r w:rsidR="000F3FD7">
        <w:t>5</w:t>
      </w:r>
      <w:r>
        <w:t xml:space="preserve"> years from 1988</w:t>
      </w:r>
      <w:r w:rsidR="004D2F51">
        <w:t>-20</w:t>
      </w:r>
      <w:r w:rsidR="00A756A6">
        <w:t>2</w:t>
      </w:r>
      <w:r w:rsidR="000F3FD7">
        <w:t>2</w:t>
      </w:r>
      <w:r w:rsidR="00EE0CA8">
        <w:t xml:space="preserve"> on F. E. </w:t>
      </w:r>
      <w:r>
        <w:t xml:space="preserve">Warren Air Force Base (FEWAFB), in Laramie County, Wyoming.  </w:t>
      </w:r>
      <w:r w:rsidR="00791AC0">
        <w:t>The FEWAFB population of Colorado butterfly plant</w:t>
      </w:r>
      <w:r w:rsidR="001D42E5">
        <w:t xml:space="preserve"> is</w:t>
      </w:r>
      <w:r w:rsidR="00791AC0">
        <w:t xml:space="preserve"> the only one on federal land </w:t>
      </w:r>
      <w:r w:rsidR="001D42E5">
        <w:t xml:space="preserve">and </w:t>
      </w:r>
      <w:r w:rsidR="00791AC0">
        <w:t xml:space="preserve">is </w:t>
      </w:r>
      <w:r w:rsidR="00A756A6">
        <w:t>on</w:t>
      </w:r>
      <w:r w:rsidR="00791AC0">
        <w:t xml:space="preserve"> three </w:t>
      </w:r>
      <w:r w:rsidR="00A756A6">
        <w:t xml:space="preserve">connected </w:t>
      </w:r>
      <w:r w:rsidR="00791AC0">
        <w:t>creek drainages</w:t>
      </w:r>
      <w:r w:rsidR="00273DAD">
        <w:t xml:space="preserve"> with different </w:t>
      </w:r>
      <w:proofErr w:type="spellStart"/>
      <w:r w:rsidR="00273DAD">
        <w:t>hydrologies</w:t>
      </w:r>
      <w:proofErr w:type="spellEnd"/>
      <w:r w:rsidR="00791AC0">
        <w:t xml:space="preserve">. </w:t>
      </w:r>
      <w:r w:rsidR="00AF0A0B">
        <w:t xml:space="preserve">The cumulative census results are </w:t>
      </w:r>
      <w:r w:rsidR="00B51FB7">
        <w:t xml:space="preserve">presented using </w:t>
      </w:r>
      <w:r w:rsidR="00AF0A0B">
        <w:rPr>
          <w:szCs w:val="24"/>
        </w:rPr>
        <w:t xml:space="preserve">generalized additive models.  </w:t>
      </w:r>
      <w:r w:rsidR="007C467D">
        <w:rPr>
          <w:szCs w:val="24"/>
        </w:rPr>
        <w:t xml:space="preserve">The latter </w:t>
      </w:r>
      <w:r w:rsidR="00AF0A0B">
        <w:rPr>
          <w:szCs w:val="24"/>
        </w:rPr>
        <w:t xml:space="preserve">approach enabled us to estimate curvilinear trends and identify significant periods of change for the </w:t>
      </w:r>
      <w:r w:rsidR="0069599A">
        <w:rPr>
          <w:szCs w:val="24"/>
        </w:rPr>
        <w:t xml:space="preserve">whole </w:t>
      </w:r>
      <w:r w:rsidR="00AF0A0B">
        <w:rPr>
          <w:szCs w:val="24"/>
        </w:rPr>
        <w:t>Base population</w:t>
      </w:r>
      <w:r w:rsidR="007C467D">
        <w:rPr>
          <w:szCs w:val="24"/>
        </w:rPr>
        <w:t>,</w:t>
      </w:r>
      <w:r w:rsidR="00EE0CA8">
        <w:rPr>
          <w:szCs w:val="24"/>
        </w:rPr>
        <w:t xml:space="preserve"> three </w:t>
      </w:r>
      <w:r w:rsidR="00AF0A0B">
        <w:rPr>
          <w:szCs w:val="24"/>
        </w:rPr>
        <w:t>creek subpopulations</w:t>
      </w:r>
      <w:r w:rsidR="007C467D">
        <w:rPr>
          <w:szCs w:val="24"/>
        </w:rPr>
        <w:t xml:space="preserve">, and </w:t>
      </w:r>
      <w:r w:rsidR="0069599A">
        <w:rPr>
          <w:szCs w:val="24"/>
        </w:rPr>
        <w:t xml:space="preserve">smaller </w:t>
      </w:r>
      <w:r w:rsidR="007C467D">
        <w:rPr>
          <w:szCs w:val="24"/>
        </w:rPr>
        <w:t>creek segments</w:t>
      </w:r>
      <w:r w:rsidR="00AF0A0B">
        <w:rPr>
          <w:szCs w:val="24"/>
        </w:rPr>
        <w:t xml:space="preserve">.  </w:t>
      </w:r>
      <w:r w:rsidR="00C70B40" w:rsidRPr="00C70B40">
        <w:t xml:space="preserve">Population trend data </w:t>
      </w:r>
      <w:r w:rsidR="00703CB2">
        <w:t xml:space="preserve">show that the COBP population on the Base </w:t>
      </w:r>
      <w:r w:rsidR="00514A59">
        <w:t xml:space="preserve">differs between </w:t>
      </w:r>
      <w:r w:rsidR="00087628">
        <w:t>subpopulation</w:t>
      </w:r>
      <w:r w:rsidR="00514A59">
        <w:t>s</w:t>
      </w:r>
      <w:r w:rsidR="00703CB2">
        <w:t xml:space="preserve">, </w:t>
      </w:r>
      <w:r w:rsidR="00514A59">
        <w:t>with</w:t>
      </w:r>
      <w:r w:rsidR="00703CB2">
        <w:t xml:space="preserve"> </w:t>
      </w:r>
      <w:r w:rsidR="00087628">
        <w:t xml:space="preserve">increases </w:t>
      </w:r>
      <w:r w:rsidR="00A756A6">
        <w:t xml:space="preserve">on two of three creeks, </w:t>
      </w:r>
      <w:r w:rsidR="00087628">
        <w:t xml:space="preserve">accompanied by </w:t>
      </w:r>
      <w:r w:rsidR="00C70B40" w:rsidRPr="00C70B40">
        <w:t>increasing variability over time</w:t>
      </w:r>
      <w:r w:rsidR="00514A59">
        <w:t>, and</w:t>
      </w:r>
      <w:r w:rsidR="003D5817">
        <w:t xml:space="preserve"> decrease on the mainstem creek with decreasing variability</w:t>
      </w:r>
      <w:r w:rsidR="00087628">
        <w:t xml:space="preserve">.  </w:t>
      </w:r>
      <w:r w:rsidR="00514A59" w:rsidRPr="00514A59">
        <w:t xml:space="preserve">Likewise, trend outcome would differ depending on the time interval, with the population and each subpopulation in decline between </w:t>
      </w:r>
      <w:r w:rsidR="00514A59">
        <w:t>1999-2008</w:t>
      </w:r>
      <w:r w:rsidR="00514A59" w:rsidRPr="00514A59">
        <w:t xml:space="preserve">.  </w:t>
      </w:r>
      <w:r w:rsidR="00087628">
        <w:t>S</w:t>
      </w:r>
      <w:r w:rsidR="00C70B40" w:rsidRPr="00C70B40">
        <w:t>imulat</w:t>
      </w:r>
      <w:r w:rsidR="00087628">
        <w:t>ed</w:t>
      </w:r>
      <w:r w:rsidR="00C70B40" w:rsidRPr="00C70B40">
        <w:t xml:space="preserve"> population scenarios using Population Viability Analysis (PVA) modeling </w:t>
      </w:r>
      <w:r w:rsidR="00B51FB7">
        <w:t>are being</w:t>
      </w:r>
      <w:r w:rsidR="00B90C5F">
        <w:t xml:space="preserve"> prepared to project</w:t>
      </w:r>
      <w:r w:rsidR="00C70B40" w:rsidRPr="00C70B40">
        <w:t xml:space="preserve"> prolong</w:t>
      </w:r>
      <w:r w:rsidR="00B90C5F">
        <w:t>ed</w:t>
      </w:r>
      <w:r w:rsidR="00C70B40" w:rsidRPr="00C70B40">
        <w:t xml:space="preserve"> </w:t>
      </w:r>
      <w:r w:rsidR="00D60192">
        <w:t xml:space="preserve">population and subpopulation trends </w:t>
      </w:r>
      <w:r w:rsidR="00C70B40" w:rsidRPr="00C70B40">
        <w:t xml:space="preserve">from </w:t>
      </w:r>
      <w:r w:rsidR="00514A59">
        <w:t xml:space="preserve">past </w:t>
      </w:r>
      <w:r w:rsidR="00C70B40" w:rsidRPr="00C70B40">
        <w:t xml:space="preserve">monitoring years for extended periods into the future. </w:t>
      </w:r>
      <w:r w:rsidR="00B51FB7">
        <w:t>Results inform</w:t>
      </w:r>
      <w:r w:rsidR="00C70B40" w:rsidRPr="00C70B40">
        <w:t xml:space="preserve"> Post-Delisting Monitoring</w:t>
      </w:r>
      <w:r w:rsidR="00B51FB7">
        <w:t xml:space="preserve"> (PDM)</w:t>
      </w:r>
      <w:r w:rsidR="00C70B40" w:rsidRPr="00C70B40">
        <w:t xml:space="preserve"> and evaluati</w:t>
      </w:r>
      <w:r w:rsidR="00B51FB7">
        <w:t>on of PDM metrics</w:t>
      </w:r>
      <w:r w:rsidR="00C70B40" w:rsidRPr="00C70B40">
        <w:t xml:space="preserve"> as contribution to overall conservation and recovery under the Endangered Species</w:t>
      </w:r>
      <w:r w:rsidR="00AD0CC8">
        <w:t xml:space="preserve"> Act</w:t>
      </w:r>
      <w:r w:rsidR="00C70B40" w:rsidRPr="00C70B40">
        <w:t xml:space="preserve">.   </w:t>
      </w:r>
    </w:p>
    <w:p w14:paraId="08E8D10A" w14:textId="77777777" w:rsidR="001F4F2E" w:rsidRDefault="00C918AE">
      <w:pPr>
        <w:spacing w:after="0" w:line="259" w:lineRule="auto"/>
        <w:ind w:left="0" w:firstLine="0"/>
      </w:pPr>
      <w:r>
        <w:t xml:space="preserve"> </w:t>
      </w:r>
    </w:p>
    <w:p w14:paraId="66A817DD" w14:textId="77777777" w:rsidR="001F4F2E" w:rsidRDefault="00C918AE">
      <w:pPr>
        <w:spacing w:after="0" w:line="259" w:lineRule="auto"/>
        <w:ind w:left="0" w:firstLine="0"/>
      </w:pPr>
      <w:r>
        <w:t xml:space="preserve"> </w:t>
      </w:r>
    </w:p>
    <w:p w14:paraId="166EBAF5" w14:textId="77777777" w:rsidR="00B51FB7" w:rsidRDefault="00B51FB7" w:rsidP="00294BDE">
      <w:pPr>
        <w:ind w:left="9"/>
        <w:rPr>
          <w:u w:val="single" w:color="000000"/>
        </w:rPr>
      </w:pPr>
    </w:p>
    <w:p w14:paraId="5374B620" w14:textId="77777777" w:rsidR="00B51FB7" w:rsidRDefault="00B51FB7" w:rsidP="00294BDE">
      <w:pPr>
        <w:ind w:left="9"/>
        <w:rPr>
          <w:u w:val="single" w:color="000000"/>
        </w:rPr>
      </w:pPr>
    </w:p>
    <w:p w14:paraId="57A6FF52" w14:textId="77777777" w:rsidR="00B51FB7" w:rsidRDefault="00B51FB7" w:rsidP="00294BDE">
      <w:pPr>
        <w:ind w:left="9"/>
        <w:rPr>
          <w:u w:val="single" w:color="000000"/>
        </w:rPr>
      </w:pPr>
    </w:p>
    <w:p w14:paraId="216F562D" w14:textId="77777777" w:rsidR="00B51FB7" w:rsidRDefault="00B51FB7" w:rsidP="00294BDE">
      <w:pPr>
        <w:ind w:left="9"/>
        <w:rPr>
          <w:u w:val="single" w:color="000000"/>
        </w:rPr>
      </w:pPr>
    </w:p>
    <w:p w14:paraId="30E70020" w14:textId="77777777" w:rsidR="00B51FB7" w:rsidRDefault="00B51FB7" w:rsidP="00294BDE">
      <w:pPr>
        <w:ind w:left="9"/>
        <w:rPr>
          <w:u w:val="single" w:color="000000"/>
        </w:rPr>
      </w:pPr>
    </w:p>
    <w:p w14:paraId="4A7CFD64" w14:textId="77777777" w:rsidR="00B51FB7" w:rsidRDefault="00B51FB7" w:rsidP="00294BDE">
      <w:pPr>
        <w:ind w:left="9"/>
        <w:rPr>
          <w:u w:val="single" w:color="000000"/>
        </w:rPr>
      </w:pPr>
    </w:p>
    <w:p w14:paraId="53F2041B" w14:textId="77777777" w:rsidR="00B51FB7" w:rsidRDefault="00B51FB7" w:rsidP="00294BDE">
      <w:pPr>
        <w:ind w:left="9"/>
        <w:rPr>
          <w:u w:val="single" w:color="000000"/>
        </w:rPr>
      </w:pPr>
    </w:p>
    <w:p w14:paraId="71FF447B" w14:textId="77777777" w:rsidR="00B51FB7" w:rsidRDefault="00B51FB7" w:rsidP="00294BDE">
      <w:pPr>
        <w:ind w:left="9"/>
        <w:rPr>
          <w:u w:val="single" w:color="000000"/>
        </w:rPr>
      </w:pPr>
    </w:p>
    <w:p w14:paraId="064BA52C" w14:textId="77777777" w:rsidR="00B51FB7" w:rsidRDefault="00B51FB7" w:rsidP="00294BDE">
      <w:pPr>
        <w:ind w:left="9"/>
        <w:rPr>
          <w:u w:val="single" w:color="000000"/>
        </w:rPr>
      </w:pPr>
    </w:p>
    <w:p w14:paraId="73165E90" w14:textId="77777777" w:rsidR="00B51FB7" w:rsidRDefault="00B51FB7" w:rsidP="00294BDE">
      <w:pPr>
        <w:ind w:left="9"/>
        <w:rPr>
          <w:u w:val="single" w:color="000000"/>
        </w:rPr>
      </w:pPr>
    </w:p>
    <w:p w14:paraId="494E1484" w14:textId="77777777" w:rsidR="00B51FB7" w:rsidDel="00471DF3" w:rsidRDefault="00B51FB7" w:rsidP="00294BDE">
      <w:pPr>
        <w:ind w:left="9"/>
        <w:rPr>
          <w:del w:id="38" w:author="Alice Elizabeth Stears" w:date="2023-05-25T11:34:00Z"/>
          <w:u w:val="single" w:color="000000"/>
        </w:rPr>
      </w:pPr>
    </w:p>
    <w:p w14:paraId="54A9EA3A" w14:textId="77777777" w:rsidR="00B51FB7" w:rsidDel="00471DF3" w:rsidRDefault="00B51FB7" w:rsidP="00294BDE">
      <w:pPr>
        <w:ind w:left="9"/>
        <w:rPr>
          <w:del w:id="39" w:author="Alice Elizabeth Stears" w:date="2023-05-25T11:34:00Z"/>
          <w:u w:val="single" w:color="000000"/>
        </w:rPr>
      </w:pPr>
    </w:p>
    <w:p w14:paraId="7625713E" w14:textId="77777777" w:rsidR="00B51FB7" w:rsidRDefault="00B51FB7" w:rsidP="00471DF3">
      <w:pPr>
        <w:ind w:left="0" w:firstLine="0"/>
        <w:rPr>
          <w:u w:val="single" w:color="000000"/>
        </w:rPr>
        <w:pPrChange w:id="40" w:author="Alice Elizabeth Stears" w:date="2023-05-25T11:34:00Z">
          <w:pPr>
            <w:ind w:left="9"/>
          </w:pPr>
        </w:pPrChange>
      </w:pPr>
    </w:p>
    <w:p w14:paraId="1465D26D" w14:textId="77777777" w:rsidR="00B51FB7" w:rsidRDefault="00B51FB7" w:rsidP="00294BDE">
      <w:pPr>
        <w:ind w:left="9"/>
        <w:rPr>
          <w:u w:val="single" w:color="000000"/>
        </w:rPr>
      </w:pPr>
    </w:p>
    <w:p w14:paraId="03BB3556" w14:textId="77777777" w:rsidR="00B51FB7" w:rsidRDefault="00B51FB7" w:rsidP="00294BDE">
      <w:pPr>
        <w:ind w:left="9"/>
        <w:rPr>
          <w:u w:val="single" w:color="000000"/>
        </w:rPr>
      </w:pPr>
    </w:p>
    <w:p w14:paraId="22785CC3" w14:textId="77777777" w:rsidR="00B51FB7" w:rsidRDefault="00B51FB7" w:rsidP="00294BDE">
      <w:pPr>
        <w:ind w:left="9"/>
        <w:rPr>
          <w:u w:val="single" w:color="000000"/>
        </w:rPr>
      </w:pPr>
    </w:p>
    <w:p w14:paraId="59A87211" w14:textId="094D732B" w:rsidR="00B86520" w:rsidRDefault="00B86520" w:rsidP="00294BDE">
      <w:pPr>
        <w:ind w:left="9"/>
      </w:pPr>
      <w:r>
        <w:rPr>
          <w:u w:val="single" w:color="000000"/>
        </w:rPr>
        <w:t>Citation for this report</w:t>
      </w:r>
      <w:r>
        <w:t>: Heidel, B.</w:t>
      </w:r>
      <w:r w:rsidR="00273DAD">
        <w:t xml:space="preserve"> and</w:t>
      </w:r>
      <w:r>
        <w:t xml:space="preserve"> D. Tuthill. 202</w:t>
      </w:r>
      <w:r w:rsidR="00273DAD">
        <w:t>3</w:t>
      </w:r>
      <w:r>
        <w:t>. 3</w:t>
      </w:r>
      <w:r w:rsidR="00273DAD">
        <w:t>5</w:t>
      </w:r>
      <w:r>
        <w:t>-year population trends of Colorado butterfly plant (</w:t>
      </w:r>
      <w:r>
        <w:rPr>
          <w:i/>
        </w:rPr>
        <w:t>Oenothera</w:t>
      </w:r>
      <w:r>
        <w:t xml:space="preserve"> </w:t>
      </w:r>
      <w:r>
        <w:rPr>
          <w:i/>
        </w:rPr>
        <w:t xml:space="preserve">coloradensis; </w:t>
      </w:r>
      <w:r>
        <w:t xml:space="preserve">Onagraceae), a short-lived riparian species on </w:t>
      </w:r>
    </w:p>
    <w:p w14:paraId="2E2CEEE3" w14:textId="77777777" w:rsidR="00B86520" w:rsidRDefault="00B86520" w:rsidP="00B86520">
      <w:pPr>
        <w:ind w:left="9" w:right="208"/>
      </w:pPr>
      <w:r>
        <w:t xml:space="preserve">F. E.  Warren Air Force Base, Laramie County, Wyoming. Prepared for U.S. Fish and Wildlife Service and F. E.  Warren Air Force Base by the Wyoming Natural Diversity Database (University of Wyoming), Laramie, WY. </w:t>
      </w:r>
    </w:p>
    <w:p w14:paraId="4AA5AB97" w14:textId="32571377" w:rsidR="001F4F2E" w:rsidRDefault="001F4F2E">
      <w:pPr>
        <w:spacing w:after="0" w:line="259" w:lineRule="auto"/>
        <w:ind w:left="0" w:firstLine="0"/>
      </w:pPr>
    </w:p>
    <w:p w14:paraId="5DBA7C1D" w14:textId="6BAB4F8A" w:rsidR="00B51FB7" w:rsidRDefault="00B51FB7">
      <w:pPr>
        <w:spacing w:after="0" w:line="259" w:lineRule="auto"/>
        <w:ind w:left="0" w:firstLine="0"/>
      </w:pPr>
    </w:p>
    <w:p w14:paraId="2617569F" w14:textId="5DAD7BE2" w:rsidR="00B51FB7" w:rsidRDefault="00B51FB7">
      <w:pPr>
        <w:spacing w:after="0" w:line="259" w:lineRule="auto"/>
        <w:ind w:left="0" w:firstLine="0"/>
      </w:pPr>
    </w:p>
    <w:p w14:paraId="63767314" w14:textId="77777777" w:rsidR="00B51FB7" w:rsidRDefault="00B51FB7">
      <w:pPr>
        <w:spacing w:after="0" w:line="259" w:lineRule="auto"/>
        <w:ind w:left="0" w:firstLine="0"/>
      </w:pPr>
    </w:p>
    <w:p w14:paraId="3D1140F9" w14:textId="7EC3CF4F" w:rsidR="001F4F2E" w:rsidRDefault="008B5D7B" w:rsidP="008D6709">
      <w:r>
        <w:t xml:space="preserve">On the cover: </w:t>
      </w:r>
      <w:r>
        <w:rPr>
          <w:szCs w:val="24"/>
        </w:rPr>
        <w:t>Trends in Colorado butterfly plant (</w:t>
      </w:r>
      <w:r w:rsidRPr="001B1000">
        <w:rPr>
          <w:i/>
          <w:szCs w:val="24"/>
        </w:rPr>
        <w:t>Oenothera coloradensis</w:t>
      </w:r>
      <w:r>
        <w:rPr>
          <w:szCs w:val="24"/>
        </w:rPr>
        <w:t>) creek subpopulations at F.E. Warren Air Force Base, Wyoming, 1989–20</w:t>
      </w:r>
      <w:r w:rsidR="00BC3F1E">
        <w:rPr>
          <w:szCs w:val="24"/>
        </w:rPr>
        <w:t>2</w:t>
      </w:r>
      <w:ins w:id="41" w:author="Alice Elizabeth Stears" w:date="2023-05-25T11:34:00Z">
        <w:r w:rsidR="00471DF3">
          <w:rPr>
            <w:szCs w:val="24"/>
          </w:rPr>
          <w:t>2</w:t>
        </w:r>
      </w:ins>
      <w:del w:id="42" w:author="Alice Elizabeth Stears" w:date="2023-05-25T11:34:00Z">
        <w:r w:rsidR="00A756A6" w:rsidDel="00471DF3">
          <w:rPr>
            <w:szCs w:val="24"/>
          </w:rPr>
          <w:delText>1</w:delText>
        </w:r>
      </w:del>
      <w:r w:rsidR="007A712F">
        <w:rPr>
          <w:szCs w:val="24"/>
        </w:rPr>
        <w:t xml:space="preserve"> using </w:t>
      </w:r>
      <w:del w:id="43" w:author="Alice Elizabeth Stears" w:date="2023-05-25T11:34:00Z">
        <w:r w:rsidR="007A712F" w:rsidDel="00471DF3">
          <w:rPr>
            <w:szCs w:val="24"/>
          </w:rPr>
          <w:delText xml:space="preserve">the </w:delText>
        </w:r>
      </w:del>
      <w:r w:rsidR="007A712F">
        <w:rPr>
          <w:szCs w:val="24"/>
        </w:rPr>
        <w:t>generalized additive model</w:t>
      </w:r>
      <w:ins w:id="44" w:author="Alice Elizabeth Stears" w:date="2023-05-25T11:34:00Z">
        <w:r w:rsidR="00471DF3">
          <w:rPr>
            <w:szCs w:val="24"/>
          </w:rPr>
          <w:t>s</w:t>
        </w:r>
      </w:ins>
      <w:r>
        <w:rPr>
          <w:szCs w:val="24"/>
        </w:rPr>
        <w:t xml:space="preserve">. </w:t>
      </w:r>
    </w:p>
    <w:p w14:paraId="59F6601B" w14:textId="77777777" w:rsidR="001F4F2E" w:rsidRDefault="00C918AE">
      <w:pPr>
        <w:spacing w:after="0" w:line="259" w:lineRule="auto"/>
        <w:ind w:left="0" w:firstLine="0"/>
      </w:pPr>
      <w:r>
        <w:lastRenderedPageBreak/>
        <w:t xml:space="preserve"> </w:t>
      </w:r>
    </w:p>
    <w:p w14:paraId="5BD1C8DE" w14:textId="77777777" w:rsidR="001F4F2E" w:rsidRDefault="00C918AE">
      <w:pPr>
        <w:spacing w:after="0" w:line="259" w:lineRule="auto"/>
        <w:ind w:left="4681" w:firstLine="0"/>
      </w:pPr>
      <w:r>
        <w:rPr>
          <w:b/>
        </w:rPr>
        <w:t xml:space="preserve"> </w:t>
      </w:r>
      <w:r>
        <w:rPr>
          <w:b/>
        </w:rPr>
        <w:tab/>
      </w:r>
      <w:r>
        <w:t xml:space="preserve"> </w:t>
      </w:r>
    </w:p>
    <w:p w14:paraId="07221383" w14:textId="24B9C4EC" w:rsidR="001F4F2E" w:rsidRDefault="00C918AE">
      <w:pPr>
        <w:spacing w:after="0" w:line="259" w:lineRule="auto"/>
        <w:ind w:left="9" w:firstLine="0"/>
        <w:jc w:val="center"/>
      </w:pPr>
      <w:r>
        <w:rPr>
          <w:sz w:val="28"/>
        </w:rPr>
        <w:t xml:space="preserve">Table of Contents </w:t>
      </w:r>
    </w:p>
    <w:p w14:paraId="41534090" w14:textId="0542B85B" w:rsidR="00C22201" w:rsidRDefault="00C918AE">
      <w:pPr>
        <w:pStyle w:val="TOC1"/>
        <w:tabs>
          <w:tab w:val="right" w:leader="dot" w:pos="9342"/>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69995103" w:history="1">
        <w:r w:rsidR="00C22201" w:rsidRPr="00095A23">
          <w:rPr>
            <w:rStyle w:val="Hyperlink"/>
            <w:noProof/>
          </w:rPr>
          <w:t>INTRODUCTION</w:t>
        </w:r>
        <w:r w:rsidR="00C22201">
          <w:rPr>
            <w:noProof/>
            <w:webHidden/>
          </w:rPr>
          <w:tab/>
        </w:r>
        <w:r w:rsidR="00C22201">
          <w:rPr>
            <w:noProof/>
            <w:webHidden/>
          </w:rPr>
          <w:fldChar w:fldCharType="begin"/>
        </w:r>
        <w:r w:rsidR="00C22201">
          <w:rPr>
            <w:noProof/>
            <w:webHidden/>
          </w:rPr>
          <w:instrText xml:space="preserve"> PAGEREF _Toc69995103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31E0A217" w14:textId="60BD346C"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4" w:history="1">
        <w:r w:rsidR="00C22201" w:rsidRPr="00095A23">
          <w:rPr>
            <w:rStyle w:val="Hyperlink"/>
            <w:noProof/>
          </w:rPr>
          <w:t>Overview</w:t>
        </w:r>
        <w:r w:rsidR="00C22201">
          <w:rPr>
            <w:noProof/>
            <w:webHidden/>
          </w:rPr>
          <w:tab/>
        </w:r>
        <w:r w:rsidR="00C22201">
          <w:rPr>
            <w:noProof/>
            <w:webHidden/>
          </w:rPr>
          <w:fldChar w:fldCharType="begin"/>
        </w:r>
        <w:r w:rsidR="00C22201">
          <w:rPr>
            <w:noProof/>
            <w:webHidden/>
          </w:rPr>
          <w:instrText xml:space="preserve"> PAGEREF _Toc69995104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11B714AA" w14:textId="103BA4D4"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5" w:history="1">
        <w:r w:rsidR="00C22201" w:rsidRPr="00095A23">
          <w:rPr>
            <w:rStyle w:val="Hyperlink"/>
            <w:noProof/>
          </w:rPr>
          <w:t>Life history</w:t>
        </w:r>
        <w:r w:rsidR="00C22201">
          <w:rPr>
            <w:noProof/>
            <w:webHidden/>
          </w:rPr>
          <w:tab/>
        </w:r>
        <w:r w:rsidR="00C22201">
          <w:rPr>
            <w:noProof/>
            <w:webHidden/>
          </w:rPr>
          <w:fldChar w:fldCharType="begin"/>
        </w:r>
        <w:r w:rsidR="00C22201">
          <w:rPr>
            <w:noProof/>
            <w:webHidden/>
          </w:rPr>
          <w:instrText xml:space="preserve"> PAGEREF _Toc69995105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37A07C19" w14:textId="5EEFE6D1"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6" w:history="1">
        <w:r w:rsidR="00C22201" w:rsidRPr="00095A23">
          <w:rPr>
            <w:rStyle w:val="Hyperlink"/>
            <w:noProof/>
          </w:rPr>
          <w:t>Population biology</w:t>
        </w:r>
        <w:r w:rsidR="00C22201">
          <w:rPr>
            <w:noProof/>
            <w:webHidden/>
          </w:rPr>
          <w:tab/>
        </w:r>
        <w:r w:rsidR="00C22201">
          <w:rPr>
            <w:noProof/>
            <w:webHidden/>
          </w:rPr>
          <w:fldChar w:fldCharType="begin"/>
        </w:r>
        <w:r w:rsidR="00C22201">
          <w:rPr>
            <w:noProof/>
            <w:webHidden/>
          </w:rPr>
          <w:instrText xml:space="preserve"> PAGEREF _Toc69995106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22C5A9B8" w14:textId="15AC46FA"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07" w:history="1">
        <w:r w:rsidR="00C22201" w:rsidRPr="00095A23">
          <w:rPr>
            <w:rStyle w:val="Hyperlink"/>
            <w:noProof/>
          </w:rPr>
          <w:t>STUDY AREA</w:t>
        </w:r>
        <w:r w:rsidR="00C22201">
          <w:rPr>
            <w:noProof/>
            <w:webHidden/>
          </w:rPr>
          <w:tab/>
        </w:r>
        <w:r w:rsidR="00C22201">
          <w:rPr>
            <w:noProof/>
            <w:webHidden/>
          </w:rPr>
          <w:fldChar w:fldCharType="begin"/>
        </w:r>
        <w:r w:rsidR="00C22201">
          <w:rPr>
            <w:noProof/>
            <w:webHidden/>
          </w:rPr>
          <w:instrText xml:space="preserve"> PAGEREF _Toc69995107 \h </w:instrText>
        </w:r>
        <w:r w:rsidR="00C22201">
          <w:rPr>
            <w:noProof/>
            <w:webHidden/>
          </w:rPr>
        </w:r>
        <w:r w:rsidR="00C22201">
          <w:rPr>
            <w:noProof/>
            <w:webHidden/>
          </w:rPr>
          <w:fldChar w:fldCharType="separate"/>
        </w:r>
        <w:r w:rsidR="000F3FD7">
          <w:rPr>
            <w:noProof/>
            <w:webHidden/>
          </w:rPr>
          <w:t>2</w:t>
        </w:r>
        <w:r w:rsidR="00C22201">
          <w:rPr>
            <w:noProof/>
            <w:webHidden/>
          </w:rPr>
          <w:fldChar w:fldCharType="end"/>
        </w:r>
      </w:hyperlink>
    </w:p>
    <w:p w14:paraId="140CBB22" w14:textId="0EA102EC"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8" w:history="1">
        <w:r w:rsidR="00C22201" w:rsidRPr="00095A23">
          <w:rPr>
            <w:rStyle w:val="Hyperlink"/>
            <w:noProof/>
          </w:rPr>
          <w:t>Location</w:t>
        </w:r>
        <w:r w:rsidR="00C22201">
          <w:rPr>
            <w:noProof/>
            <w:webHidden/>
          </w:rPr>
          <w:tab/>
        </w:r>
        <w:r w:rsidR="00C22201">
          <w:rPr>
            <w:noProof/>
            <w:webHidden/>
          </w:rPr>
          <w:fldChar w:fldCharType="begin"/>
        </w:r>
        <w:r w:rsidR="00C22201">
          <w:rPr>
            <w:noProof/>
            <w:webHidden/>
          </w:rPr>
          <w:instrText xml:space="preserve"> PAGEREF _Toc69995108 \h </w:instrText>
        </w:r>
        <w:r w:rsidR="00C22201">
          <w:rPr>
            <w:noProof/>
            <w:webHidden/>
          </w:rPr>
        </w:r>
        <w:r w:rsidR="00C22201">
          <w:rPr>
            <w:noProof/>
            <w:webHidden/>
          </w:rPr>
          <w:fldChar w:fldCharType="separate"/>
        </w:r>
        <w:r w:rsidR="000F3FD7">
          <w:rPr>
            <w:noProof/>
            <w:webHidden/>
          </w:rPr>
          <w:t>2</w:t>
        </w:r>
        <w:r w:rsidR="00C22201">
          <w:rPr>
            <w:noProof/>
            <w:webHidden/>
          </w:rPr>
          <w:fldChar w:fldCharType="end"/>
        </w:r>
      </w:hyperlink>
    </w:p>
    <w:p w14:paraId="4773BF2C" w14:textId="35493CE0"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9" w:history="1">
        <w:r w:rsidR="00C22201" w:rsidRPr="00095A23">
          <w:rPr>
            <w:rStyle w:val="Hyperlink"/>
            <w:noProof/>
          </w:rPr>
          <w:t>Climate</w:t>
        </w:r>
        <w:r w:rsidR="00C22201">
          <w:rPr>
            <w:noProof/>
            <w:webHidden/>
          </w:rPr>
          <w:tab/>
        </w:r>
        <w:r w:rsidR="00C22201">
          <w:rPr>
            <w:noProof/>
            <w:webHidden/>
          </w:rPr>
          <w:fldChar w:fldCharType="begin"/>
        </w:r>
        <w:r w:rsidR="00C22201">
          <w:rPr>
            <w:noProof/>
            <w:webHidden/>
          </w:rPr>
          <w:instrText xml:space="preserve"> PAGEREF _Toc69995109 \h </w:instrText>
        </w:r>
        <w:r w:rsidR="00C22201">
          <w:rPr>
            <w:noProof/>
            <w:webHidden/>
          </w:rPr>
        </w:r>
        <w:r w:rsidR="00C22201">
          <w:rPr>
            <w:noProof/>
            <w:webHidden/>
          </w:rPr>
          <w:fldChar w:fldCharType="separate"/>
        </w:r>
        <w:r w:rsidR="000F3FD7">
          <w:rPr>
            <w:noProof/>
            <w:webHidden/>
          </w:rPr>
          <w:t>3</w:t>
        </w:r>
        <w:r w:rsidR="00C22201">
          <w:rPr>
            <w:noProof/>
            <w:webHidden/>
          </w:rPr>
          <w:fldChar w:fldCharType="end"/>
        </w:r>
      </w:hyperlink>
    </w:p>
    <w:p w14:paraId="3E79E130" w14:textId="4C5C1CAB"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0" w:history="1">
        <w:r w:rsidR="00C22201" w:rsidRPr="00095A23">
          <w:rPr>
            <w:rStyle w:val="Hyperlink"/>
            <w:noProof/>
          </w:rPr>
          <w:t>METHODS</w:t>
        </w:r>
        <w:r w:rsidR="00C22201">
          <w:rPr>
            <w:noProof/>
            <w:webHidden/>
          </w:rPr>
          <w:tab/>
        </w:r>
        <w:r w:rsidR="00C22201">
          <w:rPr>
            <w:noProof/>
            <w:webHidden/>
          </w:rPr>
          <w:fldChar w:fldCharType="begin"/>
        </w:r>
        <w:r w:rsidR="00C22201">
          <w:rPr>
            <w:noProof/>
            <w:webHidden/>
          </w:rPr>
          <w:instrText xml:space="preserve"> PAGEREF _Toc69995110 \h </w:instrText>
        </w:r>
        <w:r w:rsidR="00C22201">
          <w:rPr>
            <w:noProof/>
            <w:webHidden/>
          </w:rPr>
        </w:r>
        <w:r w:rsidR="00C22201">
          <w:rPr>
            <w:noProof/>
            <w:webHidden/>
          </w:rPr>
          <w:fldChar w:fldCharType="separate"/>
        </w:r>
        <w:r w:rsidR="000F3FD7">
          <w:rPr>
            <w:noProof/>
            <w:webHidden/>
          </w:rPr>
          <w:t>6</w:t>
        </w:r>
        <w:r w:rsidR="00C22201">
          <w:rPr>
            <w:noProof/>
            <w:webHidden/>
          </w:rPr>
          <w:fldChar w:fldCharType="end"/>
        </w:r>
      </w:hyperlink>
    </w:p>
    <w:p w14:paraId="64C0BEFC" w14:textId="29321D4C"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1" w:history="1">
        <w:r w:rsidR="00C22201" w:rsidRPr="00095A23">
          <w:rPr>
            <w:rStyle w:val="Hyperlink"/>
            <w:noProof/>
          </w:rPr>
          <w:t>Field census</w:t>
        </w:r>
        <w:r w:rsidR="00C22201">
          <w:rPr>
            <w:noProof/>
            <w:webHidden/>
          </w:rPr>
          <w:tab/>
        </w:r>
        <w:r w:rsidR="00C22201">
          <w:rPr>
            <w:noProof/>
            <w:webHidden/>
          </w:rPr>
          <w:fldChar w:fldCharType="begin"/>
        </w:r>
        <w:r w:rsidR="00C22201">
          <w:rPr>
            <w:noProof/>
            <w:webHidden/>
          </w:rPr>
          <w:instrText xml:space="preserve"> PAGEREF _Toc69995111 \h </w:instrText>
        </w:r>
        <w:r w:rsidR="00C22201">
          <w:rPr>
            <w:noProof/>
            <w:webHidden/>
          </w:rPr>
        </w:r>
        <w:r w:rsidR="00C22201">
          <w:rPr>
            <w:noProof/>
            <w:webHidden/>
          </w:rPr>
          <w:fldChar w:fldCharType="separate"/>
        </w:r>
        <w:r w:rsidR="000F3FD7">
          <w:rPr>
            <w:noProof/>
            <w:webHidden/>
          </w:rPr>
          <w:t>6</w:t>
        </w:r>
        <w:r w:rsidR="00C22201">
          <w:rPr>
            <w:noProof/>
            <w:webHidden/>
          </w:rPr>
          <w:fldChar w:fldCharType="end"/>
        </w:r>
      </w:hyperlink>
    </w:p>
    <w:p w14:paraId="516BAD80" w14:textId="341F5AF9"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2" w:history="1">
        <w:r w:rsidR="00C22201" w:rsidRPr="00095A23">
          <w:rPr>
            <w:rStyle w:val="Hyperlink"/>
            <w:noProof/>
          </w:rPr>
          <w:t>Data analysis</w:t>
        </w:r>
        <w:r w:rsidR="00C22201">
          <w:rPr>
            <w:noProof/>
            <w:webHidden/>
          </w:rPr>
          <w:tab/>
        </w:r>
        <w:r w:rsidR="00C22201">
          <w:rPr>
            <w:noProof/>
            <w:webHidden/>
          </w:rPr>
          <w:fldChar w:fldCharType="begin"/>
        </w:r>
        <w:r w:rsidR="00C22201">
          <w:rPr>
            <w:noProof/>
            <w:webHidden/>
          </w:rPr>
          <w:instrText xml:space="preserve"> PAGEREF _Toc69995112 \h </w:instrText>
        </w:r>
        <w:r w:rsidR="00C22201">
          <w:rPr>
            <w:noProof/>
            <w:webHidden/>
          </w:rPr>
        </w:r>
        <w:r w:rsidR="00C22201">
          <w:rPr>
            <w:noProof/>
            <w:webHidden/>
          </w:rPr>
          <w:fldChar w:fldCharType="separate"/>
        </w:r>
        <w:r w:rsidR="000F3FD7">
          <w:rPr>
            <w:noProof/>
            <w:webHidden/>
          </w:rPr>
          <w:t>6</w:t>
        </w:r>
        <w:r w:rsidR="00C22201">
          <w:rPr>
            <w:noProof/>
            <w:webHidden/>
          </w:rPr>
          <w:fldChar w:fldCharType="end"/>
        </w:r>
      </w:hyperlink>
    </w:p>
    <w:p w14:paraId="2AEBED2E" w14:textId="25F014D9"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3" w:history="1">
        <w:r w:rsidR="00C22201" w:rsidRPr="00095A23">
          <w:rPr>
            <w:rStyle w:val="Hyperlink"/>
            <w:noProof/>
          </w:rPr>
          <w:t>RESULTS</w:t>
        </w:r>
        <w:r w:rsidR="00C22201">
          <w:rPr>
            <w:noProof/>
            <w:webHidden/>
          </w:rPr>
          <w:tab/>
        </w:r>
        <w:r w:rsidR="00C22201">
          <w:rPr>
            <w:noProof/>
            <w:webHidden/>
          </w:rPr>
          <w:fldChar w:fldCharType="begin"/>
        </w:r>
        <w:r w:rsidR="00C22201">
          <w:rPr>
            <w:noProof/>
            <w:webHidden/>
          </w:rPr>
          <w:instrText xml:space="preserve"> PAGEREF _Toc69995113 \h </w:instrText>
        </w:r>
        <w:r w:rsidR="00C22201">
          <w:rPr>
            <w:noProof/>
            <w:webHidden/>
          </w:rPr>
        </w:r>
        <w:r w:rsidR="00C22201">
          <w:rPr>
            <w:noProof/>
            <w:webHidden/>
          </w:rPr>
          <w:fldChar w:fldCharType="separate"/>
        </w:r>
        <w:r w:rsidR="000F3FD7">
          <w:rPr>
            <w:noProof/>
            <w:webHidden/>
          </w:rPr>
          <w:t>7</w:t>
        </w:r>
        <w:r w:rsidR="00C22201">
          <w:rPr>
            <w:noProof/>
            <w:webHidden/>
          </w:rPr>
          <w:fldChar w:fldCharType="end"/>
        </w:r>
      </w:hyperlink>
    </w:p>
    <w:p w14:paraId="37F6C3D8" w14:textId="6FE88195"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4" w:history="1">
        <w:r w:rsidR="00C22201" w:rsidRPr="00095A23">
          <w:rPr>
            <w:rStyle w:val="Hyperlink"/>
            <w:noProof/>
          </w:rPr>
          <w:t>Census results</w:t>
        </w:r>
        <w:r w:rsidR="00C22201">
          <w:rPr>
            <w:noProof/>
            <w:webHidden/>
          </w:rPr>
          <w:tab/>
        </w:r>
        <w:r w:rsidR="00C22201">
          <w:rPr>
            <w:noProof/>
            <w:webHidden/>
          </w:rPr>
          <w:fldChar w:fldCharType="begin"/>
        </w:r>
        <w:r w:rsidR="00C22201">
          <w:rPr>
            <w:noProof/>
            <w:webHidden/>
          </w:rPr>
          <w:instrText xml:space="preserve"> PAGEREF _Toc69995114 \h </w:instrText>
        </w:r>
        <w:r w:rsidR="00C22201">
          <w:rPr>
            <w:noProof/>
            <w:webHidden/>
          </w:rPr>
        </w:r>
        <w:r w:rsidR="00C22201">
          <w:rPr>
            <w:noProof/>
            <w:webHidden/>
          </w:rPr>
          <w:fldChar w:fldCharType="separate"/>
        </w:r>
        <w:r w:rsidR="000F3FD7">
          <w:rPr>
            <w:noProof/>
            <w:webHidden/>
          </w:rPr>
          <w:t>7</w:t>
        </w:r>
        <w:r w:rsidR="00C22201">
          <w:rPr>
            <w:noProof/>
            <w:webHidden/>
          </w:rPr>
          <w:fldChar w:fldCharType="end"/>
        </w:r>
      </w:hyperlink>
    </w:p>
    <w:p w14:paraId="10C40FE9" w14:textId="10753EA0"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5" w:history="1">
        <w:r w:rsidR="00C22201" w:rsidRPr="00095A23">
          <w:rPr>
            <w:rStyle w:val="Hyperlink"/>
            <w:noProof/>
          </w:rPr>
          <w:t>DISCUSSION</w:t>
        </w:r>
        <w:r w:rsidR="00C22201">
          <w:rPr>
            <w:noProof/>
            <w:webHidden/>
          </w:rPr>
          <w:tab/>
        </w:r>
        <w:r w:rsidR="00C22201">
          <w:rPr>
            <w:noProof/>
            <w:webHidden/>
          </w:rPr>
          <w:fldChar w:fldCharType="begin"/>
        </w:r>
        <w:r w:rsidR="00C22201">
          <w:rPr>
            <w:noProof/>
            <w:webHidden/>
          </w:rPr>
          <w:instrText xml:space="preserve"> PAGEREF _Toc69995115 \h </w:instrText>
        </w:r>
        <w:r w:rsidR="00C22201">
          <w:rPr>
            <w:noProof/>
            <w:webHidden/>
          </w:rPr>
        </w:r>
        <w:r w:rsidR="00C22201">
          <w:rPr>
            <w:noProof/>
            <w:webHidden/>
          </w:rPr>
          <w:fldChar w:fldCharType="separate"/>
        </w:r>
        <w:r w:rsidR="000F3FD7">
          <w:rPr>
            <w:noProof/>
            <w:webHidden/>
          </w:rPr>
          <w:t>12</w:t>
        </w:r>
        <w:r w:rsidR="00C22201">
          <w:rPr>
            <w:noProof/>
            <w:webHidden/>
          </w:rPr>
          <w:fldChar w:fldCharType="end"/>
        </w:r>
      </w:hyperlink>
    </w:p>
    <w:p w14:paraId="4CA31A56" w14:textId="7C0FD94B"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6" w:history="1">
        <w:r w:rsidR="00C22201" w:rsidRPr="00095A23">
          <w:rPr>
            <w:rStyle w:val="Hyperlink"/>
            <w:noProof/>
          </w:rPr>
          <w:t>2021 Monitoring plans</w:t>
        </w:r>
        <w:r w:rsidR="00C22201">
          <w:rPr>
            <w:noProof/>
            <w:webHidden/>
          </w:rPr>
          <w:tab/>
        </w:r>
        <w:r w:rsidR="00C22201">
          <w:rPr>
            <w:noProof/>
            <w:webHidden/>
          </w:rPr>
          <w:fldChar w:fldCharType="begin"/>
        </w:r>
        <w:r w:rsidR="00C22201">
          <w:rPr>
            <w:noProof/>
            <w:webHidden/>
          </w:rPr>
          <w:instrText xml:space="preserve"> PAGEREF _Toc69995116 \h </w:instrText>
        </w:r>
        <w:r w:rsidR="00C22201">
          <w:rPr>
            <w:noProof/>
            <w:webHidden/>
          </w:rPr>
        </w:r>
        <w:r w:rsidR="00C22201">
          <w:rPr>
            <w:noProof/>
            <w:webHidden/>
          </w:rPr>
          <w:fldChar w:fldCharType="separate"/>
        </w:r>
        <w:r w:rsidR="000F3FD7">
          <w:rPr>
            <w:noProof/>
            <w:webHidden/>
          </w:rPr>
          <w:t>13</w:t>
        </w:r>
        <w:r w:rsidR="00C22201">
          <w:rPr>
            <w:noProof/>
            <w:webHidden/>
          </w:rPr>
          <w:fldChar w:fldCharType="end"/>
        </w:r>
      </w:hyperlink>
    </w:p>
    <w:p w14:paraId="28363407" w14:textId="664DE026"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7" w:history="1">
        <w:r w:rsidR="00C22201" w:rsidRPr="00095A23">
          <w:rPr>
            <w:rStyle w:val="Hyperlink"/>
            <w:noProof/>
          </w:rPr>
          <w:t>ACKNOWLEDGEMENTS</w:t>
        </w:r>
        <w:r w:rsidR="00C22201">
          <w:rPr>
            <w:noProof/>
            <w:webHidden/>
          </w:rPr>
          <w:tab/>
        </w:r>
        <w:r w:rsidR="00C22201">
          <w:rPr>
            <w:noProof/>
            <w:webHidden/>
          </w:rPr>
          <w:fldChar w:fldCharType="begin"/>
        </w:r>
        <w:r w:rsidR="00C22201">
          <w:rPr>
            <w:noProof/>
            <w:webHidden/>
          </w:rPr>
          <w:instrText xml:space="preserve"> PAGEREF _Toc69995117 \h </w:instrText>
        </w:r>
        <w:r w:rsidR="00C22201">
          <w:rPr>
            <w:noProof/>
            <w:webHidden/>
          </w:rPr>
        </w:r>
        <w:r w:rsidR="00C22201">
          <w:rPr>
            <w:noProof/>
            <w:webHidden/>
          </w:rPr>
          <w:fldChar w:fldCharType="separate"/>
        </w:r>
        <w:r w:rsidR="000F3FD7">
          <w:rPr>
            <w:noProof/>
            <w:webHidden/>
          </w:rPr>
          <w:t>13</w:t>
        </w:r>
        <w:r w:rsidR="00C22201">
          <w:rPr>
            <w:noProof/>
            <w:webHidden/>
          </w:rPr>
          <w:fldChar w:fldCharType="end"/>
        </w:r>
      </w:hyperlink>
    </w:p>
    <w:p w14:paraId="4276C1C4" w14:textId="41706809"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8" w:history="1">
        <w:r w:rsidR="00C22201" w:rsidRPr="00095A23">
          <w:rPr>
            <w:rStyle w:val="Hyperlink"/>
            <w:noProof/>
          </w:rPr>
          <w:t>LITERATURE CITED</w:t>
        </w:r>
        <w:r w:rsidR="00C22201">
          <w:rPr>
            <w:noProof/>
            <w:webHidden/>
          </w:rPr>
          <w:tab/>
        </w:r>
        <w:r w:rsidR="00C22201">
          <w:rPr>
            <w:noProof/>
            <w:webHidden/>
          </w:rPr>
          <w:fldChar w:fldCharType="begin"/>
        </w:r>
        <w:r w:rsidR="00C22201">
          <w:rPr>
            <w:noProof/>
            <w:webHidden/>
          </w:rPr>
          <w:instrText xml:space="preserve"> PAGEREF _Toc69995118 \h </w:instrText>
        </w:r>
        <w:r w:rsidR="00C22201">
          <w:rPr>
            <w:noProof/>
            <w:webHidden/>
          </w:rPr>
        </w:r>
        <w:r w:rsidR="00C22201">
          <w:rPr>
            <w:noProof/>
            <w:webHidden/>
          </w:rPr>
          <w:fldChar w:fldCharType="separate"/>
        </w:r>
        <w:r w:rsidR="000F3FD7">
          <w:rPr>
            <w:noProof/>
            <w:webHidden/>
          </w:rPr>
          <w:t>14</w:t>
        </w:r>
        <w:r w:rsidR="00C22201">
          <w:rPr>
            <w:noProof/>
            <w:webHidden/>
          </w:rPr>
          <w:fldChar w:fldCharType="end"/>
        </w:r>
      </w:hyperlink>
    </w:p>
    <w:p w14:paraId="60F45225" w14:textId="77777777" w:rsidR="00075B0B" w:rsidRDefault="00C918AE">
      <w:r>
        <w:fldChar w:fldCharType="end"/>
      </w:r>
    </w:p>
    <w:p w14:paraId="18003C65" w14:textId="77777777" w:rsidR="001F4F2E" w:rsidRDefault="00C918AE">
      <w:pPr>
        <w:spacing w:after="111" w:line="259" w:lineRule="auto"/>
        <w:ind w:left="17"/>
        <w:jc w:val="center"/>
      </w:pPr>
      <w:r>
        <w:t xml:space="preserve">TABLES AND FIGURES </w:t>
      </w:r>
    </w:p>
    <w:p w14:paraId="5C19B832" w14:textId="4770A6CC" w:rsidR="00AB0BA6" w:rsidRDefault="00AB0BA6" w:rsidP="00075B0B">
      <w:pPr>
        <w:ind w:left="360" w:right="208" w:hanging="360"/>
        <w:rPr>
          <w:szCs w:val="24"/>
        </w:rPr>
      </w:pPr>
      <w:r w:rsidRPr="00974F13">
        <w:rPr>
          <w:szCs w:val="24"/>
        </w:rPr>
        <w:t xml:space="preserve">Table </w:t>
      </w:r>
      <w:r w:rsidR="00EB33A8">
        <w:rPr>
          <w:szCs w:val="24"/>
        </w:rPr>
        <w:t>1</w:t>
      </w:r>
      <w:r w:rsidRPr="00974F13">
        <w:rPr>
          <w:szCs w:val="24"/>
        </w:rPr>
        <w:t>. Summary statistics for generalized additive models of trends in populations of Colorado butterfly plant (</w:t>
      </w:r>
      <w:r w:rsidRPr="00974F13">
        <w:rPr>
          <w:i/>
          <w:szCs w:val="24"/>
        </w:rPr>
        <w:t>Oenothera coloradensis</w:t>
      </w:r>
      <w:r w:rsidRPr="00974F13">
        <w:rPr>
          <w:szCs w:val="24"/>
        </w:rPr>
        <w:t>) at F.E. Warre</w:t>
      </w:r>
      <w:r w:rsidR="00094B01">
        <w:rPr>
          <w:szCs w:val="24"/>
        </w:rPr>
        <w:t>n Air Force Base, Wyoming, 1989-</w:t>
      </w:r>
      <w:r w:rsidR="00E76744">
        <w:rPr>
          <w:szCs w:val="24"/>
        </w:rPr>
        <w:t>202</w:t>
      </w:r>
      <w:r w:rsidR="000F3FD7">
        <w:rPr>
          <w:szCs w:val="24"/>
        </w:rPr>
        <w:t>1</w:t>
      </w:r>
    </w:p>
    <w:p w14:paraId="61BC3745" w14:textId="77777777" w:rsidR="00AB0BA6" w:rsidRDefault="00AB0BA6" w:rsidP="00075B0B">
      <w:pPr>
        <w:ind w:left="0" w:right="208" w:firstLine="0"/>
      </w:pPr>
    </w:p>
    <w:p w14:paraId="0CA13B7E" w14:textId="77777777" w:rsidR="001F4F2E" w:rsidRDefault="00C918AE" w:rsidP="00075B0B">
      <w:pPr>
        <w:ind w:left="360" w:right="208" w:hanging="360"/>
      </w:pPr>
      <w:r>
        <w:t xml:space="preserve">Figure 1. Distribution of Colorado butterfly plant </w:t>
      </w:r>
      <w:r w:rsidR="00BD4966">
        <w:rPr>
          <w:szCs w:val="24"/>
        </w:rPr>
        <w:t>(</w:t>
      </w:r>
      <w:r w:rsidR="00BD4966" w:rsidRPr="001B1000">
        <w:rPr>
          <w:i/>
          <w:szCs w:val="24"/>
        </w:rPr>
        <w:t>Oenothera coloradensis</w:t>
      </w:r>
      <w:r w:rsidR="00BD4966">
        <w:rPr>
          <w:szCs w:val="24"/>
        </w:rPr>
        <w:t>)</w:t>
      </w:r>
      <w:r w:rsidR="00BD4966" w:rsidRPr="001B1000">
        <w:rPr>
          <w:szCs w:val="24"/>
        </w:rPr>
        <w:t xml:space="preserve"> </w:t>
      </w:r>
      <w:r>
        <w:t xml:space="preserve">habitat on F. E. Warren Air Force Base </w:t>
      </w:r>
    </w:p>
    <w:p w14:paraId="20741A0E" w14:textId="09747E76" w:rsidR="001F4F2E" w:rsidRDefault="00EB33A8" w:rsidP="00075B0B">
      <w:pPr>
        <w:ind w:left="360" w:right="208" w:hanging="360"/>
      </w:pPr>
      <w:r>
        <w:t>Figure 2</w:t>
      </w:r>
      <w:r w:rsidR="00C918AE">
        <w:t xml:space="preserve">. Precipitation totals </w:t>
      </w:r>
      <w:r w:rsidR="00894D32">
        <w:t xml:space="preserve">and temperature averages </w:t>
      </w:r>
      <w:r w:rsidR="00C918AE">
        <w:t>in Cheyenne, WY (19</w:t>
      </w:r>
      <w:r w:rsidR="000F0367">
        <w:t>84</w:t>
      </w:r>
      <w:r w:rsidR="00BC3F1E">
        <w:t>-</w:t>
      </w:r>
      <w:r w:rsidR="00E76744">
        <w:t>202</w:t>
      </w:r>
      <w:r w:rsidR="000F3FD7">
        <w:t>2</w:t>
      </w:r>
      <w:r w:rsidR="00C918AE">
        <w:t xml:space="preserve">) </w:t>
      </w:r>
    </w:p>
    <w:p w14:paraId="4D46C91A" w14:textId="763EF1CB" w:rsidR="00FE00C2" w:rsidRDefault="00FE00C2" w:rsidP="00075B0B">
      <w:pPr>
        <w:ind w:left="360" w:right="208" w:hanging="360"/>
      </w:pPr>
      <w:r>
        <w:t>Figure 3.  Crow Creek annual stream flow (1993-2018).</w:t>
      </w:r>
    </w:p>
    <w:p w14:paraId="44498D4C" w14:textId="77777777" w:rsidR="000F3FD7" w:rsidRDefault="000F3FD7" w:rsidP="00075B0B">
      <w:pPr>
        <w:ind w:left="360" w:right="208" w:hanging="360"/>
        <w:rPr>
          <w:ins w:id="45" w:author="Alice Elizabeth Stears" w:date="2023-05-25T13:09:00Z"/>
        </w:rPr>
      </w:pPr>
      <w:r w:rsidRPr="000F3FD7">
        <w:t>Figure 4. Trends in Colorado butterfly plant (</w:t>
      </w:r>
      <w:r w:rsidRPr="00523771">
        <w:rPr>
          <w:i/>
          <w:iCs/>
          <w:rPrChange w:id="46" w:author="Alice Elizabeth Stears" w:date="2023-05-25T13:10:00Z">
            <w:rPr/>
          </w:rPrChange>
        </w:rPr>
        <w:t>Oenothera coloradensis</w:t>
      </w:r>
      <w:r w:rsidRPr="000F3FD7">
        <w:t xml:space="preserve">) overall population numbers at F. E. Warren Air Force Base, by decade and by creek, Cheyenne, Wyoming, 1989-2022 </w:t>
      </w:r>
    </w:p>
    <w:p w14:paraId="5E2BBD8B" w14:textId="5ECD8EE3" w:rsidR="00523771" w:rsidRDefault="00523771" w:rsidP="00075B0B">
      <w:pPr>
        <w:ind w:left="360" w:right="208" w:hanging="360"/>
      </w:pPr>
      <w:ins w:id="47" w:author="Alice Elizabeth Stears" w:date="2023-05-25T13:09:00Z">
        <w:r>
          <w:t xml:space="preserve">Figure 5. Growth rate </w:t>
        </w:r>
      </w:ins>
      <w:ins w:id="48" w:author="Alice Elizabeth Stears" w:date="2023-05-25T13:10:00Z">
        <w:r>
          <w:t>(log(lambda)) of Colorado butterfly plant (</w:t>
        </w:r>
        <w:r w:rsidRPr="00523771">
          <w:rPr>
            <w:i/>
            <w:iCs/>
            <w:rPrChange w:id="49" w:author="Alice Elizabeth Stears" w:date="2023-05-25T13:10:00Z">
              <w:rPr/>
            </w:rPrChange>
          </w:rPr>
          <w:t xml:space="preserve">Oenothera </w:t>
        </w:r>
        <w:proofErr w:type="spellStart"/>
        <w:r w:rsidRPr="00523771">
          <w:rPr>
            <w:i/>
            <w:iCs/>
            <w:rPrChange w:id="50" w:author="Alice Elizabeth Stears" w:date="2023-05-25T13:10:00Z">
              <w:rPr/>
            </w:rPrChange>
          </w:rPr>
          <w:t>coloradensis</w:t>
        </w:r>
        <w:proofErr w:type="spellEnd"/>
        <w:r>
          <w:t>) overall population and creek-level subpopulations at F. E. Warren Air Force Base (19</w:t>
        </w:r>
      </w:ins>
      <w:ins w:id="51" w:author="Alice Elizabeth Stears" w:date="2023-05-25T13:11:00Z">
        <w:r>
          <w:t>89-2022).</w:t>
        </w:r>
      </w:ins>
      <w:ins w:id="52" w:author="Alice Elizabeth Stears" w:date="2023-05-25T13:09:00Z">
        <w:r>
          <w:t xml:space="preserve"> </w:t>
        </w:r>
      </w:ins>
    </w:p>
    <w:p w14:paraId="3DD9814F" w14:textId="0A628B6D" w:rsidR="0015644E" w:rsidRPr="000F3FD7" w:rsidRDefault="00FE00C2" w:rsidP="00075B0B">
      <w:pPr>
        <w:ind w:left="360" w:right="208" w:hanging="360"/>
      </w:pPr>
      <w:del w:id="53" w:author="Alice Elizabeth Stears" w:date="2023-05-25T13:09:00Z">
        <w:r w:rsidRPr="000F3FD7" w:rsidDel="00523771">
          <w:rPr>
            <w:szCs w:val="24"/>
          </w:rPr>
          <w:delText>Figure 5</w:delText>
        </w:r>
      </w:del>
      <w:ins w:id="54" w:author="Alice Elizabeth Stears" w:date="2023-05-25T13:09:00Z">
        <w:r w:rsidR="00523771">
          <w:rPr>
            <w:szCs w:val="24"/>
          </w:rPr>
          <w:t>Figure 6</w:t>
        </w:r>
      </w:ins>
      <w:r w:rsidR="00BD4966" w:rsidRPr="000F3FD7">
        <w:rPr>
          <w:szCs w:val="24"/>
        </w:rPr>
        <w:t>. Trend in the population of Colorado butterfly plant (</w:t>
      </w:r>
      <w:r w:rsidR="00BD4966" w:rsidRPr="000F3FD7">
        <w:rPr>
          <w:i/>
          <w:szCs w:val="24"/>
        </w:rPr>
        <w:t>Oenothera coloradensis</w:t>
      </w:r>
      <w:r w:rsidR="00BD4966" w:rsidRPr="000F3FD7">
        <w:rPr>
          <w:szCs w:val="24"/>
        </w:rPr>
        <w:t>) at F.</w:t>
      </w:r>
      <w:r w:rsidR="00AA1F7A" w:rsidRPr="000F3FD7">
        <w:rPr>
          <w:szCs w:val="24"/>
        </w:rPr>
        <w:t xml:space="preserve"> </w:t>
      </w:r>
      <w:r w:rsidR="00BD4966" w:rsidRPr="000F3FD7">
        <w:rPr>
          <w:szCs w:val="24"/>
        </w:rPr>
        <w:t>E. Warren Air Force Base, Wyoming, 1989</w:t>
      </w:r>
      <w:r w:rsidR="00094B01" w:rsidRPr="000F3FD7">
        <w:rPr>
          <w:szCs w:val="24"/>
        </w:rPr>
        <w:t>-</w:t>
      </w:r>
      <w:r w:rsidR="00E76744" w:rsidRPr="000F3FD7">
        <w:rPr>
          <w:szCs w:val="24"/>
        </w:rPr>
        <w:t>202</w:t>
      </w:r>
      <w:ins w:id="55" w:author="Alice Elizabeth Stears" w:date="2023-05-25T11:34:00Z">
        <w:r w:rsidR="00471DF3">
          <w:rPr>
            <w:szCs w:val="24"/>
          </w:rPr>
          <w:t>2</w:t>
        </w:r>
      </w:ins>
      <w:del w:id="56" w:author="Alice Elizabeth Stears" w:date="2023-05-25T11:34:00Z">
        <w:r w:rsidR="00E76744" w:rsidRPr="000F3FD7" w:rsidDel="00471DF3">
          <w:rPr>
            <w:szCs w:val="24"/>
          </w:rPr>
          <w:delText>1</w:delText>
        </w:r>
      </w:del>
      <w:r w:rsidR="000E7721" w:rsidRPr="000F3FD7">
        <w:rPr>
          <w:szCs w:val="24"/>
        </w:rPr>
        <w:t xml:space="preserve"> and on the three creek subpopulations, using generalized additive </w:t>
      </w:r>
      <w:proofErr w:type="gramStart"/>
      <w:r w:rsidR="000E7721" w:rsidRPr="000F3FD7">
        <w:rPr>
          <w:szCs w:val="24"/>
        </w:rPr>
        <w:t>model</w:t>
      </w:r>
      <w:proofErr w:type="gramEnd"/>
    </w:p>
    <w:p w14:paraId="404FE462" w14:textId="2AC868CE" w:rsidR="00373520" w:rsidRPr="000F3FD7" w:rsidRDefault="00FE00C2" w:rsidP="00075B0B">
      <w:pPr>
        <w:ind w:left="360" w:right="208" w:hanging="360"/>
        <w:rPr>
          <w:szCs w:val="24"/>
        </w:rPr>
      </w:pPr>
      <w:del w:id="57" w:author="Alice Elizabeth Stears" w:date="2023-05-25T13:09:00Z">
        <w:r w:rsidRPr="000F3FD7" w:rsidDel="00523771">
          <w:rPr>
            <w:szCs w:val="24"/>
          </w:rPr>
          <w:delText>Figure 6</w:delText>
        </w:r>
      </w:del>
      <w:ins w:id="58" w:author="Alice Elizabeth Stears" w:date="2023-05-25T13:09:00Z">
        <w:r w:rsidR="00523771">
          <w:rPr>
            <w:szCs w:val="24"/>
          </w:rPr>
          <w:t>Figure 7</w:t>
        </w:r>
      </w:ins>
      <w:r w:rsidR="00BD4966" w:rsidRPr="000F3FD7">
        <w:rPr>
          <w:szCs w:val="24"/>
        </w:rPr>
        <w:t xml:space="preserve">. </w:t>
      </w:r>
      <w:r w:rsidR="00373520" w:rsidRPr="000F3FD7">
        <w:rPr>
          <w:szCs w:val="24"/>
        </w:rPr>
        <w:t>Trends in creek subpopulation segments of Colorado butterfly plant (</w:t>
      </w:r>
      <w:r w:rsidR="00373520" w:rsidRPr="000F3FD7">
        <w:rPr>
          <w:i/>
          <w:szCs w:val="24"/>
        </w:rPr>
        <w:t xml:space="preserve">Oenothera </w:t>
      </w:r>
      <w:proofErr w:type="spellStart"/>
      <w:r w:rsidR="00373520" w:rsidRPr="000F3FD7">
        <w:rPr>
          <w:i/>
          <w:szCs w:val="24"/>
        </w:rPr>
        <w:t>coloradensis</w:t>
      </w:r>
      <w:proofErr w:type="spellEnd"/>
      <w:r w:rsidR="00373520" w:rsidRPr="000F3FD7">
        <w:rPr>
          <w:szCs w:val="24"/>
        </w:rPr>
        <w:t>), 1985-202</w:t>
      </w:r>
      <w:ins w:id="59" w:author="Alice Elizabeth Stears" w:date="2023-05-25T11:34:00Z">
        <w:r w:rsidR="00471DF3">
          <w:rPr>
            <w:szCs w:val="24"/>
          </w:rPr>
          <w:t>2</w:t>
        </w:r>
      </w:ins>
      <w:del w:id="60" w:author="Alice Elizabeth Stears" w:date="2023-05-25T11:34:00Z">
        <w:r w:rsidR="000F3FD7" w:rsidRPr="000F3FD7" w:rsidDel="00471DF3">
          <w:rPr>
            <w:szCs w:val="24"/>
          </w:rPr>
          <w:delText>2</w:delText>
        </w:r>
      </w:del>
    </w:p>
    <w:p w14:paraId="14B711BC" w14:textId="77777777" w:rsidR="00EB33A8" w:rsidRDefault="00EB33A8" w:rsidP="00EB33A8">
      <w:r>
        <w:br w:type="page"/>
      </w:r>
    </w:p>
    <w:p w14:paraId="4E302679" w14:textId="77777777" w:rsidR="001F4F2E" w:rsidRDefault="00C918AE">
      <w:pPr>
        <w:spacing w:after="111" w:line="259" w:lineRule="auto"/>
        <w:ind w:left="17" w:right="2"/>
        <w:jc w:val="center"/>
      </w:pPr>
      <w:r>
        <w:lastRenderedPageBreak/>
        <w:t xml:space="preserve">APPENDIX </w:t>
      </w:r>
    </w:p>
    <w:p w14:paraId="590EA2D5" w14:textId="5AEA2772" w:rsidR="003E60EF" w:rsidRDefault="003E60EF" w:rsidP="00075B0B">
      <w:pPr>
        <w:pStyle w:val="Header"/>
        <w:ind w:left="360" w:hanging="360"/>
      </w:pPr>
      <w:r>
        <w:t xml:space="preserve">Appendix </w:t>
      </w:r>
      <w:r w:rsidR="000F3FD7">
        <w:t>A</w:t>
      </w:r>
      <w:r>
        <w:t xml:space="preserve">.  </w:t>
      </w:r>
      <w:r w:rsidR="00811401">
        <w:t>Colorado butterfly plant</w:t>
      </w:r>
      <w:r w:rsidR="00811401">
        <w:rPr>
          <w:i/>
        </w:rPr>
        <w:t xml:space="preserve"> </w:t>
      </w:r>
      <w:r w:rsidR="00811401">
        <w:t>(</w:t>
      </w:r>
      <w:r w:rsidR="00811401">
        <w:rPr>
          <w:i/>
        </w:rPr>
        <w:t>Oenothera coloradensis</w:t>
      </w:r>
      <w:r w:rsidR="00811401">
        <w:t>)</w:t>
      </w:r>
      <w:r w:rsidR="00811401">
        <w:rPr>
          <w:i/>
        </w:rPr>
        <w:t xml:space="preserve"> </w:t>
      </w:r>
      <w:r w:rsidR="00811401">
        <w:t>census numbers on F. E.  Warren Air Force Base (1986, 1988-</w:t>
      </w:r>
      <w:r w:rsidR="00E76744">
        <w:t>202</w:t>
      </w:r>
      <w:r w:rsidR="000F3FD7">
        <w:t>2</w:t>
      </w:r>
      <w:r w:rsidR="00811401">
        <w:t>)</w:t>
      </w:r>
    </w:p>
    <w:p w14:paraId="2189A105" w14:textId="00D4A9BB" w:rsidR="001F4F2E" w:rsidRDefault="00811401" w:rsidP="00075B0B">
      <w:pPr>
        <w:ind w:left="360" w:hanging="360"/>
      </w:pPr>
      <w:r>
        <w:t xml:space="preserve">Appendix </w:t>
      </w:r>
      <w:r w:rsidR="000F3FD7">
        <w:t>B.</w:t>
      </w:r>
      <w:r>
        <w:t xml:space="preserve"> </w:t>
      </w:r>
      <w:r w:rsidR="00C918AE">
        <w:t xml:space="preserve">Colorado butterfly plant </w:t>
      </w:r>
      <w:r w:rsidR="004235BA">
        <w:t>(</w:t>
      </w:r>
      <w:r w:rsidR="004235BA">
        <w:rPr>
          <w:i/>
        </w:rPr>
        <w:t>Oenothera coloradensis</w:t>
      </w:r>
      <w:r w:rsidR="004235BA">
        <w:t xml:space="preserve">) </w:t>
      </w:r>
      <w:r w:rsidR="00C918AE">
        <w:t xml:space="preserve">census results on </w:t>
      </w:r>
      <w:r w:rsidR="00C23F04">
        <w:t xml:space="preserve">F. E.  Warren Air Force Base </w:t>
      </w:r>
      <w:r w:rsidR="00C918AE">
        <w:t>riparian subunits (1986</w:t>
      </w:r>
      <w:r w:rsidR="00FB0433">
        <w:t>, 1988</w:t>
      </w:r>
      <w:r w:rsidR="00480D7B">
        <w:t>-</w:t>
      </w:r>
      <w:r w:rsidR="00E76744">
        <w:t>202</w:t>
      </w:r>
      <w:r w:rsidR="000F3FD7">
        <w:t>2</w:t>
      </w:r>
      <w:r w:rsidR="00C918AE">
        <w:t xml:space="preserve">) </w:t>
      </w:r>
    </w:p>
    <w:p w14:paraId="37F2F5EA" w14:textId="43A84D7B" w:rsidR="001F4F2E" w:rsidRDefault="00C918AE" w:rsidP="00075B0B">
      <w:pPr>
        <w:ind w:left="360" w:right="208" w:hanging="360"/>
      </w:pPr>
      <w:r>
        <w:t xml:space="preserve">Appendix </w:t>
      </w:r>
      <w:r w:rsidR="000F3FD7">
        <w:t>C</w:t>
      </w:r>
      <w:r>
        <w:t xml:space="preserve">. Colorado butterfly plant </w:t>
      </w:r>
      <w:r w:rsidR="004235BA">
        <w:t>(</w:t>
      </w:r>
      <w:r w:rsidR="004235BA">
        <w:rPr>
          <w:i/>
        </w:rPr>
        <w:t>Oenothera coloradensis</w:t>
      </w:r>
      <w:r w:rsidR="004235BA">
        <w:t xml:space="preserve">) </w:t>
      </w:r>
      <w:r>
        <w:t xml:space="preserve">census by polygon - raw data on </w:t>
      </w:r>
      <w:r w:rsidR="00C23F04">
        <w:t xml:space="preserve">F. E.  Warren Air Force Base </w:t>
      </w:r>
      <w:r w:rsidR="00480D7B">
        <w:t>(2002-</w:t>
      </w:r>
      <w:r w:rsidR="00E76744">
        <w:t>202</w:t>
      </w:r>
      <w:r w:rsidR="000F3FD7">
        <w:t>2</w:t>
      </w:r>
      <w:r>
        <w:t xml:space="preserve">) </w:t>
      </w:r>
    </w:p>
    <w:p w14:paraId="7ED0D537" w14:textId="6D53C18A" w:rsidR="000B73B1" w:rsidRDefault="00811401" w:rsidP="00075B0B">
      <w:pPr>
        <w:ind w:left="360" w:right="208" w:hanging="360"/>
      </w:pPr>
      <w:r w:rsidRPr="000F3FD7">
        <w:t xml:space="preserve">Appendix </w:t>
      </w:r>
      <w:r w:rsidR="000F3FD7" w:rsidRPr="000F3FD7">
        <w:t>D</w:t>
      </w:r>
      <w:r w:rsidR="008135D0" w:rsidRPr="000F3FD7">
        <w:t xml:space="preserve">. </w:t>
      </w:r>
      <w:r w:rsidR="00C918AE" w:rsidRPr="000F3FD7">
        <w:t xml:space="preserve">Colorado butterfly </w:t>
      </w:r>
      <w:r w:rsidR="00A60774" w:rsidRPr="000F3FD7">
        <w:t xml:space="preserve">plant </w:t>
      </w:r>
      <w:r w:rsidR="004235BA" w:rsidRPr="000F3FD7">
        <w:t>(</w:t>
      </w:r>
      <w:r w:rsidR="004235BA" w:rsidRPr="000F3FD7">
        <w:rPr>
          <w:i/>
        </w:rPr>
        <w:t>Oenothera coloradensis</w:t>
      </w:r>
      <w:r w:rsidR="004235BA" w:rsidRPr="000F3FD7">
        <w:t xml:space="preserve">) </w:t>
      </w:r>
      <w:r w:rsidR="00C918AE" w:rsidRPr="000F3FD7">
        <w:t xml:space="preserve">distribution on </w:t>
      </w:r>
      <w:r w:rsidR="00C23F04" w:rsidRPr="000F3FD7">
        <w:t>F. E.  Warren Air Force Base</w:t>
      </w:r>
      <w:r w:rsidR="008135D0" w:rsidRPr="000F3FD7">
        <w:t>, highlighting</w:t>
      </w:r>
      <w:r w:rsidR="00480D7B" w:rsidRPr="000F3FD7">
        <w:t xml:space="preserve"> </w:t>
      </w:r>
      <w:r w:rsidR="00E76744" w:rsidRPr="000F3FD7">
        <w:t>202</w:t>
      </w:r>
      <w:r w:rsidR="000F3FD7" w:rsidRPr="000F3FD7">
        <w:t>2</w:t>
      </w:r>
      <w:r w:rsidR="00C918AE" w:rsidRPr="000F3FD7">
        <w:t xml:space="preserve"> </w:t>
      </w:r>
      <w:proofErr w:type="gramStart"/>
      <w:r w:rsidR="008135D0" w:rsidRPr="000F3FD7">
        <w:t>distribution</w:t>
      </w:r>
      <w:proofErr w:type="gramEnd"/>
    </w:p>
    <w:p w14:paraId="2C909C90" w14:textId="77777777" w:rsidR="001F4F2E" w:rsidRDefault="000B73B1" w:rsidP="000A1C38">
      <w:pPr>
        <w:spacing w:after="0" w:line="240" w:lineRule="auto"/>
        <w:ind w:left="0" w:firstLine="0"/>
        <w:sectPr w:rsidR="001F4F2E" w:rsidSect="00FA1C4D">
          <w:footerReference w:type="even" r:id="rId10"/>
          <w:footerReference w:type="default" r:id="rId11"/>
          <w:footerReference w:type="first" r:id="rId12"/>
          <w:pgSz w:w="12240" w:h="15840"/>
          <w:pgMar w:top="480" w:right="1448" w:bottom="478"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cols w:space="720"/>
          <w:titlePg/>
        </w:sectPr>
      </w:pPr>
      <w:r>
        <w:br w:type="page"/>
      </w:r>
    </w:p>
    <w:p w14:paraId="42D30446" w14:textId="77777777" w:rsidR="001F4F2E" w:rsidRDefault="00C918AE" w:rsidP="00094B01">
      <w:pPr>
        <w:pStyle w:val="Heading1"/>
        <w:ind w:right="216"/>
        <w:jc w:val="center"/>
      </w:pPr>
      <w:bookmarkStart w:id="61" w:name="_Toc69995103"/>
      <w:r>
        <w:lastRenderedPageBreak/>
        <w:t>INTRODUCTION</w:t>
      </w:r>
      <w:bookmarkEnd w:id="61"/>
    </w:p>
    <w:p w14:paraId="3457C19B" w14:textId="77777777" w:rsidR="00464A34" w:rsidRDefault="00464A34" w:rsidP="00464A34">
      <w:r>
        <w:tab/>
      </w:r>
    </w:p>
    <w:p w14:paraId="25AB186C" w14:textId="77777777" w:rsidR="001F4F2E" w:rsidRPr="00C47DC0" w:rsidRDefault="003C32CE" w:rsidP="00C47DC0">
      <w:pPr>
        <w:pStyle w:val="Heading2"/>
      </w:pPr>
      <w:bookmarkStart w:id="62" w:name="_Toc69995104"/>
      <w:r w:rsidRPr="00C47DC0">
        <w:t>Overview</w:t>
      </w:r>
      <w:bookmarkEnd w:id="62"/>
    </w:p>
    <w:p w14:paraId="2FD4BB28" w14:textId="4AF34F8A" w:rsidR="004C6344" w:rsidRDefault="00C918AE">
      <w:pPr>
        <w:ind w:left="9" w:right="208"/>
      </w:pPr>
      <w:r>
        <w:t xml:space="preserve"> </w:t>
      </w:r>
      <w:r>
        <w:tab/>
        <w:t>Colorado butterfly plant (</w:t>
      </w:r>
      <w:r>
        <w:rPr>
          <w:i/>
        </w:rPr>
        <w:t>Oenothera coloradensis</w:t>
      </w:r>
      <w:r>
        <w:t xml:space="preserve"> (Rydberg) W.L. Wagner &amp; Hoch; syn. </w:t>
      </w:r>
      <w:r>
        <w:rPr>
          <w:i/>
        </w:rPr>
        <w:t xml:space="preserve">Gaura neomexicana </w:t>
      </w:r>
      <w:r>
        <w:t xml:space="preserve">Woot. ssp. </w:t>
      </w:r>
      <w:proofErr w:type="spellStart"/>
      <w:r>
        <w:rPr>
          <w:i/>
        </w:rPr>
        <w:t>coloradensis</w:t>
      </w:r>
      <w:proofErr w:type="spellEnd"/>
      <w:r>
        <w:rPr>
          <w:i/>
        </w:rPr>
        <w:t xml:space="preserve"> </w:t>
      </w:r>
      <w:r>
        <w:t>(</w:t>
      </w:r>
      <w:proofErr w:type="spellStart"/>
      <w:r>
        <w:t>Rydb</w:t>
      </w:r>
      <w:proofErr w:type="spellEnd"/>
      <w:r>
        <w:t xml:space="preserve">.) Raven &amp; Gregory) is a regional endemic of the North and South Platte River watersheds on the high plains of northeastern Colorado, western Nebraska and southeastern Wyoming.  </w:t>
      </w:r>
      <w:r w:rsidR="00464A34">
        <w:t xml:space="preserve">It was listed as Threatened under the Endangered Species Act in 2000 (USFWS 2000).  </w:t>
      </w:r>
      <w:del w:id="63" w:author="Alice Elizabeth Stears" w:date="2023-05-25T11:35:00Z">
        <w:r w:rsidR="00464A34" w:rsidDel="00265FD9">
          <w:delText>Recently it</w:delText>
        </w:r>
      </w:del>
      <w:ins w:id="64" w:author="Alice Elizabeth Stears" w:date="2023-05-25T11:35:00Z">
        <w:r w:rsidR="00265FD9">
          <w:t xml:space="preserve">It </w:t>
        </w:r>
      </w:ins>
      <w:del w:id="65" w:author="Alice Elizabeth Stears" w:date="2023-05-25T11:35:00Z">
        <w:r w:rsidR="00464A34" w:rsidDel="00265FD9">
          <w:delText xml:space="preserve"> </w:delText>
        </w:r>
      </w:del>
      <w:r w:rsidR="00464A34">
        <w:t>was delisted</w:t>
      </w:r>
      <w:ins w:id="66" w:author="Alice Elizabeth Stears" w:date="2023-05-25T11:35:00Z">
        <w:r w:rsidR="00265FD9">
          <w:t xml:space="preserve"> in 2019</w:t>
        </w:r>
      </w:ins>
      <w:r w:rsidR="00464A34">
        <w:t xml:space="preserve"> due to discovery of additional populations since its listing and due to monitoring </w:t>
      </w:r>
      <w:proofErr w:type="gramStart"/>
      <w:r w:rsidR="00464A34">
        <w:t>data</w:t>
      </w:r>
      <w:proofErr w:type="gramEnd"/>
      <w:r w:rsidR="00464A34">
        <w:t xml:space="preserve"> that provided evidence of resilienc</w:t>
      </w:r>
      <w:r w:rsidR="004C6344">
        <w:t>y</w:t>
      </w:r>
      <w:r w:rsidR="00464A34">
        <w:t xml:space="preserve"> and capacity for rebounding from low numbers</w:t>
      </w:r>
      <w:r w:rsidR="004C6344">
        <w:t xml:space="preserve"> (USFWS 2019). </w:t>
      </w:r>
    </w:p>
    <w:p w14:paraId="0F1CB1CB" w14:textId="77777777" w:rsidR="004C6344" w:rsidRDefault="004C6344">
      <w:pPr>
        <w:ind w:left="9" w:right="208"/>
      </w:pPr>
    </w:p>
    <w:p w14:paraId="5ADD7E6E" w14:textId="2091404F" w:rsidR="004C6344" w:rsidRDefault="00464A34">
      <w:pPr>
        <w:ind w:left="9" w:right="208"/>
      </w:pPr>
      <w:r>
        <w:t xml:space="preserve">  </w:t>
      </w:r>
      <w:r w:rsidR="004C6344">
        <w:tab/>
        <w:t xml:space="preserve">The Colorado butterfly plant (COBP) population on F. E. Warren Air Force Base (FEWAFB) is one of the three largest </w:t>
      </w:r>
      <w:ins w:id="67" w:author="Alice Elizabeth Stears" w:date="2023-05-25T11:35:00Z">
        <w:r w:rsidR="00265FD9">
          <w:t xml:space="preserve">known </w:t>
        </w:r>
      </w:ins>
      <w:r w:rsidR="004C6344">
        <w:t>populations, the only one on federal land</w:t>
      </w:r>
      <w:r w:rsidR="00DA3019">
        <w:t xml:space="preserve"> and the only under </w:t>
      </w:r>
      <w:commentRangeStart w:id="68"/>
      <w:r w:rsidR="00DA3019">
        <w:t>idle</w:t>
      </w:r>
      <w:commentRangeEnd w:id="68"/>
      <w:r w:rsidR="00265FD9">
        <w:rPr>
          <w:rStyle w:val="CommentReference"/>
        </w:rPr>
        <w:commentReference w:id="68"/>
      </w:r>
      <w:r w:rsidR="00DA3019">
        <w:t xml:space="preserve"> conditions</w:t>
      </w:r>
      <w:r w:rsidR="004C6344">
        <w:t>. It has the longest monitoring record, initiated in 1986 and rep</w:t>
      </w:r>
      <w:r w:rsidR="00E80F82">
        <w:t>eated</w:t>
      </w:r>
      <w:r w:rsidR="004C6344">
        <w:t xml:space="preserve"> annually from 1988-</w:t>
      </w:r>
      <w:r w:rsidR="00E76744">
        <w:t>202</w:t>
      </w:r>
      <w:r w:rsidR="004F5379">
        <w:t>2</w:t>
      </w:r>
      <w:r w:rsidR="00B90610">
        <w:rPr>
          <w:rStyle w:val="FootnoteReference"/>
        </w:rPr>
        <w:footnoteReference w:id="2"/>
      </w:r>
      <w:r w:rsidR="00B90610">
        <w:t>, before</w:t>
      </w:r>
      <w:r w:rsidR="00400CF7">
        <w:t>, during</w:t>
      </w:r>
      <w:r w:rsidR="00B90610">
        <w:t xml:space="preserve"> and </w:t>
      </w:r>
      <w:r w:rsidR="00E80F82">
        <w:t>after</w:t>
      </w:r>
      <w:r w:rsidR="00B90610">
        <w:t xml:space="preserve"> federal designation</w:t>
      </w:r>
      <w:r w:rsidR="004C6344">
        <w:t xml:space="preserve">. </w:t>
      </w:r>
      <w:r w:rsidR="00DA3019">
        <w:t xml:space="preserve">Occupied COBP habitat on FEWAFB includes riparian settings along </w:t>
      </w:r>
      <w:r w:rsidR="00B90610">
        <w:t>perennial, seasonal and ephemeral creeks</w:t>
      </w:r>
      <w:r w:rsidR="00E80F82">
        <w:t>.  T</w:t>
      </w:r>
      <w:r w:rsidR="00DA3019">
        <w:t xml:space="preserve">hese </w:t>
      </w:r>
      <w:r w:rsidR="00B90610">
        <w:t>conditions</w:t>
      </w:r>
      <w:r w:rsidR="003C32CE">
        <w:t xml:space="preserve"> </w:t>
      </w:r>
      <w:ins w:id="75" w:author="Alice Elizabeth Stears" w:date="2023-05-25T11:38:00Z">
        <w:r w:rsidR="003D6F2E">
          <w:t xml:space="preserve">represent </w:t>
        </w:r>
      </w:ins>
      <w:del w:id="76" w:author="Alice Elizabeth Stears" w:date="2023-05-25T11:38:00Z">
        <w:r w:rsidR="00E80F82" w:rsidDel="003D6F2E">
          <w:delText xml:space="preserve">epitomize </w:delText>
        </w:r>
      </w:del>
      <w:r w:rsidR="00E80F82">
        <w:t xml:space="preserve">the range of occupied habitat </w:t>
      </w:r>
      <w:r w:rsidR="003C32CE">
        <w:t>across the species’ range</w:t>
      </w:r>
      <w:r w:rsidR="00DA3019">
        <w:t xml:space="preserve">. </w:t>
      </w:r>
    </w:p>
    <w:p w14:paraId="7E4818F3" w14:textId="77777777" w:rsidR="00F06B7C" w:rsidRDefault="00F06B7C">
      <w:pPr>
        <w:ind w:left="9" w:right="208"/>
      </w:pPr>
    </w:p>
    <w:p w14:paraId="2EF21E0F" w14:textId="15F96AB2" w:rsidR="003C32CE" w:rsidRDefault="00F06B7C" w:rsidP="003C32CE">
      <w:pPr>
        <w:ind w:left="9" w:right="208" w:firstLine="711"/>
      </w:pPr>
      <w:r>
        <w:t xml:space="preserve">A Post-Delisting-Monitoring (PDM) plan was established before de-listing (USFWS 2017) to monitor trends for at least five years at a sample of populations spanning the species’ distribution to compare the range, mean and median of population counts with compiled data to assess recovery against a benchmark. This report represents </w:t>
      </w:r>
      <w:r w:rsidR="00E76744">
        <w:t>202</w:t>
      </w:r>
      <w:ins w:id="77" w:author="Alice Elizabeth Stears" w:date="2023-05-25T11:38:00Z">
        <w:r w:rsidR="003D6F2E">
          <w:t>2</w:t>
        </w:r>
      </w:ins>
      <w:del w:id="78" w:author="Alice Elizabeth Stears" w:date="2023-05-25T11:38:00Z">
        <w:r w:rsidR="00E76744" w:rsidDel="003D6F2E">
          <w:delText>1</w:delText>
        </w:r>
      </w:del>
      <w:r w:rsidR="00953EF6">
        <w:t xml:space="preserve"> monitoring</w:t>
      </w:r>
      <w:r w:rsidR="00147136">
        <w:t xml:space="preserve">, the </w:t>
      </w:r>
      <w:commentRangeStart w:id="79"/>
      <w:r w:rsidR="00147136">
        <w:t xml:space="preserve">second </w:t>
      </w:r>
      <w:commentRangeEnd w:id="79"/>
      <w:r w:rsidR="003D6F2E">
        <w:rPr>
          <w:rStyle w:val="CommentReference"/>
        </w:rPr>
        <w:commentReference w:id="79"/>
      </w:r>
      <w:r w:rsidR="00147136">
        <w:t xml:space="preserve">year in PDM at </w:t>
      </w:r>
      <w:r>
        <w:t xml:space="preserve">one of the </w:t>
      </w:r>
      <w:r w:rsidR="00147136">
        <w:t>monitored</w:t>
      </w:r>
      <w:r>
        <w:t xml:space="preserve"> populations.</w:t>
      </w:r>
      <w:r w:rsidR="00953EF6">
        <w:t xml:space="preserve">  </w:t>
      </w:r>
      <w:r w:rsidR="00953EF6" w:rsidRPr="00147136">
        <w:t xml:space="preserve">It is </w:t>
      </w:r>
      <w:r w:rsidR="003C32CE" w:rsidRPr="00147136">
        <w:t xml:space="preserve">submitted in </w:t>
      </w:r>
      <w:r w:rsidR="00147136" w:rsidRPr="00147136">
        <w:t>advance of</w:t>
      </w:r>
      <w:r w:rsidR="003C32CE" w:rsidRPr="00147136">
        <w:t xml:space="preserve"> a population viability analysis (PVA) using the same </w:t>
      </w:r>
      <w:commentRangeStart w:id="80"/>
      <w:r w:rsidR="003C32CE" w:rsidRPr="00147136">
        <w:t>data (Wepprich</w:t>
      </w:r>
      <w:r w:rsidR="00147136" w:rsidRPr="00147136">
        <w:t xml:space="preserve"> et al.</w:t>
      </w:r>
      <w:r w:rsidR="003C32CE" w:rsidRPr="00147136">
        <w:t xml:space="preserve"> 202</w:t>
      </w:r>
      <w:r w:rsidR="00AD0CC8">
        <w:t>2</w:t>
      </w:r>
      <w:r w:rsidR="003C32CE" w:rsidRPr="00147136">
        <w:t>).</w:t>
      </w:r>
      <w:r w:rsidR="003C32CE">
        <w:t xml:space="preserve"> </w:t>
      </w:r>
      <w:commentRangeEnd w:id="80"/>
      <w:r w:rsidR="003D6F2E">
        <w:rPr>
          <w:rStyle w:val="CommentReference"/>
        </w:rPr>
        <w:commentReference w:id="80"/>
      </w:r>
    </w:p>
    <w:p w14:paraId="197801FD" w14:textId="77777777" w:rsidR="003C32CE" w:rsidRDefault="003C32CE" w:rsidP="00F06B7C">
      <w:pPr>
        <w:ind w:left="9" w:right="208" w:firstLine="0"/>
      </w:pPr>
    </w:p>
    <w:p w14:paraId="2BF106E7" w14:textId="77777777" w:rsidR="001F4F2E" w:rsidRDefault="00C918AE">
      <w:pPr>
        <w:pStyle w:val="Heading2"/>
        <w:ind w:left="-5"/>
      </w:pPr>
      <w:bookmarkStart w:id="81" w:name="_Toc69995105"/>
      <w:r>
        <w:t>Life history</w:t>
      </w:r>
      <w:bookmarkEnd w:id="81"/>
      <w:r>
        <w:t xml:space="preserve"> </w:t>
      </w:r>
    </w:p>
    <w:p w14:paraId="58A2840A" w14:textId="4164AA7C" w:rsidR="003C32CE" w:rsidRDefault="00C918AE">
      <w:pPr>
        <w:ind w:left="9" w:right="208"/>
      </w:pPr>
      <w:r>
        <w:rPr>
          <w:i/>
        </w:rPr>
        <w:t xml:space="preserve"> </w:t>
      </w:r>
      <w:r>
        <w:rPr>
          <w:i/>
        </w:rPr>
        <w:tab/>
      </w:r>
      <w:r>
        <w:t>COBP was first reported to be a biennial (Raven and Gregory 1972), but demographic monitoring suggests that it is a short-lived perennial (Floyd 1995a, Floyd and Ranker 1998</w:t>
      </w:r>
      <w:ins w:id="82" w:author="Alice Elizabeth Stears" w:date="2023-05-25T11:39:00Z">
        <w:r w:rsidR="003D6F2E">
          <w:t>, Stears 2022</w:t>
        </w:r>
      </w:ins>
      <w:r>
        <w:t>).  COBP reproduces strictly by seed</w:t>
      </w:r>
      <w:r w:rsidR="003C32CE">
        <w:t>, growing into vegetative plants as a rosette of flat leaves appressed to the ground, and in later years sending up a flowering stalk t</w:t>
      </w:r>
      <w:r w:rsidR="00514A59">
        <w:t>hat</w:t>
      </w:r>
      <w:r w:rsidR="003C32CE">
        <w:t xml:space="preserve"> flower</w:t>
      </w:r>
      <w:r w:rsidR="00514A59">
        <w:t>s</w:t>
      </w:r>
      <w:r w:rsidR="003C32CE">
        <w:t xml:space="preserve"> once and die</w:t>
      </w:r>
      <w:r w:rsidR="00514A59">
        <w:t>s</w:t>
      </w:r>
      <w:r>
        <w:t xml:space="preserve">. </w:t>
      </w:r>
      <w:r w:rsidR="003C32CE">
        <w:t xml:space="preserve">Germination and bolting both start </w:t>
      </w:r>
      <w:r w:rsidR="001F293C">
        <w:t>in the first half of the growing season.</w:t>
      </w:r>
      <w:r>
        <w:t xml:space="preserve"> </w:t>
      </w:r>
    </w:p>
    <w:p w14:paraId="6DB04F58" w14:textId="77777777" w:rsidR="003C32CE" w:rsidRDefault="003C32CE">
      <w:pPr>
        <w:ind w:left="9" w:right="208"/>
      </w:pPr>
    </w:p>
    <w:p w14:paraId="1FE0C966" w14:textId="77777777" w:rsidR="001F4F2E" w:rsidRDefault="00C918AE">
      <w:pPr>
        <w:pStyle w:val="Heading2"/>
        <w:ind w:left="-5"/>
      </w:pPr>
      <w:bookmarkStart w:id="83" w:name="_Toc69995106"/>
      <w:r>
        <w:t>Population biology</w:t>
      </w:r>
      <w:bookmarkEnd w:id="83"/>
      <w:r>
        <w:t xml:space="preserve"> </w:t>
      </w:r>
    </w:p>
    <w:p w14:paraId="0D9B0D39" w14:textId="4714683C" w:rsidR="001F293C" w:rsidRDefault="00C918AE">
      <w:pPr>
        <w:ind w:left="9" w:right="208"/>
      </w:pPr>
      <w:r>
        <w:t xml:space="preserve"> </w:t>
      </w:r>
      <w:r>
        <w:tab/>
        <w:t xml:space="preserve">The distribution of COBP on FEWAFB has variously been referred to as representing one, two, or three populations, on </w:t>
      </w:r>
      <w:r w:rsidR="00400CF7">
        <w:t xml:space="preserve">Crow Creek and its </w:t>
      </w:r>
      <w:r w:rsidR="005C196F">
        <w:t xml:space="preserve">two </w:t>
      </w:r>
      <w:r w:rsidR="00400CF7">
        <w:t>tributaries</w:t>
      </w:r>
      <w:ins w:id="84" w:author="Alice Elizabeth Stears" w:date="2023-05-25T11:39:00Z">
        <w:r w:rsidR="003D6F2E">
          <w:t xml:space="preserve"> (Diamond </w:t>
        </w:r>
      </w:ins>
      <w:ins w:id="85" w:author="Alice Elizabeth Stears" w:date="2023-05-25T11:40:00Z">
        <w:r w:rsidR="003D6F2E">
          <w:t>and Unnamed Creeks)</w:t>
        </w:r>
      </w:ins>
      <w:r>
        <w:t xml:space="preserve">.  </w:t>
      </w:r>
      <w:r w:rsidR="000B7FB2">
        <w:t>We</w:t>
      </w:r>
      <w:r>
        <w:t xml:space="preserve"> refer to </w:t>
      </w:r>
      <w:r w:rsidR="000B7FB2">
        <w:t xml:space="preserve">it </w:t>
      </w:r>
      <w:r>
        <w:t xml:space="preserve">as one population </w:t>
      </w:r>
      <w:r w:rsidR="00D37D63">
        <w:t xml:space="preserve">comprised of three subpopulations </w:t>
      </w:r>
      <w:r>
        <w:t xml:space="preserve">because the species’ distribution is confluent on two </w:t>
      </w:r>
      <w:r w:rsidR="00CB35CE">
        <w:t>creeks</w:t>
      </w:r>
      <w:r>
        <w:t xml:space="preserve">, was likely to have been confluent on the third </w:t>
      </w:r>
      <w:r w:rsidR="00CB35CE">
        <w:t>creek</w:t>
      </w:r>
      <w:r>
        <w:t xml:space="preserve"> prior</w:t>
      </w:r>
      <w:r w:rsidR="007E1982">
        <w:t xml:space="preserve"> to establishment of the Base,</w:t>
      </w:r>
      <w:r w:rsidR="00EE0022">
        <w:t xml:space="preserve"> and</w:t>
      </w:r>
      <w:r>
        <w:t xml:space="preserve"> </w:t>
      </w:r>
      <w:r w:rsidR="001F293C">
        <w:t xml:space="preserve">the creeks are </w:t>
      </w:r>
      <w:r>
        <w:t>within 1.5 km of one another</w:t>
      </w:r>
      <w:r w:rsidR="00EE0022">
        <w:t xml:space="preserve">. </w:t>
      </w:r>
      <w:r w:rsidR="001F293C">
        <w:t>T</w:t>
      </w:r>
      <w:r>
        <w:t xml:space="preserve">here is high likelihood of genetic exchange via lepidopteran pollination vectors traveling between </w:t>
      </w:r>
      <w:r w:rsidR="00CB35CE">
        <w:t>creeks</w:t>
      </w:r>
      <w:r>
        <w:t xml:space="preserve">. </w:t>
      </w:r>
      <w:r w:rsidR="001F293C">
        <w:t xml:space="preserve">This is consistent with genetics results to date that include Inter-simple Sequence Repeat (Brown 1999, 2000; Tuthill and Brown 2003) and earlier gel electrophoresis (Floyd 1995a). </w:t>
      </w:r>
    </w:p>
    <w:p w14:paraId="1056FBE8" w14:textId="77777777" w:rsidR="001F293C" w:rsidRDefault="001F293C">
      <w:pPr>
        <w:ind w:left="9" w:right="208"/>
      </w:pPr>
      <w:r>
        <w:lastRenderedPageBreak/>
        <w:t xml:space="preserve">  </w:t>
      </w:r>
    </w:p>
    <w:p w14:paraId="740AAF98" w14:textId="77777777" w:rsidR="001F4F2E" w:rsidRDefault="00C918AE">
      <w:pPr>
        <w:pStyle w:val="Heading1"/>
        <w:ind w:right="218"/>
        <w:jc w:val="center"/>
      </w:pPr>
      <w:bookmarkStart w:id="86" w:name="_Toc69995107"/>
      <w:r>
        <w:t>STUDY AREA</w:t>
      </w:r>
      <w:bookmarkEnd w:id="86"/>
      <w:r>
        <w:t xml:space="preserve"> </w:t>
      </w:r>
    </w:p>
    <w:p w14:paraId="58FF62E3" w14:textId="77777777" w:rsidR="001F4F2E" w:rsidRDefault="00C918AE" w:rsidP="00A63993">
      <w:pPr>
        <w:pStyle w:val="Heading2"/>
        <w:ind w:right="218"/>
      </w:pPr>
      <w:bookmarkStart w:id="87" w:name="_Toc69995108"/>
      <w:r>
        <w:t>Location</w:t>
      </w:r>
      <w:bookmarkEnd w:id="87"/>
      <w:r>
        <w:t xml:space="preserve"> </w:t>
      </w:r>
    </w:p>
    <w:p w14:paraId="5881844B" w14:textId="77777777" w:rsidR="001F4F2E" w:rsidRDefault="00516E79" w:rsidP="0030279C">
      <w:pPr>
        <w:ind w:left="9" w:right="208"/>
      </w:pPr>
      <w:r>
        <w:rPr>
          <w:noProof/>
        </w:rPr>
        <mc:AlternateContent>
          <mc:Choice Requires="wps">
            <w:drawing>
              <wp:anchor distT="45720" distB="45720" distL="114300" distR="114300" simplePos="0" relativeHeight="251670528" behindDoc="0" locked="0" layoutInCell="1" allowOverlap="1" wp14:anchorId="04EF2A33" wp14:editId="663286D2">
                <wp:simplePos x="0" y="0"/>
                <wp:positionH relativeFrom="margin">
                  <wp:align>right</wp:align>
                </wp:positionH>
                <wp:positionV relativeFrom="paragraph">
                  <wp:posOffset>10795</wp:posOffset>
                </wp:positionV>
                <wp:extent cx="3606800" cy="4699000"/>
                <wp:effectExtent l="0" t="0" r="0" b="635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0" cy="4699000"/>
                        </a:xfrm>
                        <a:prstGeom prst="rect">
                          <a:avLst/>
                        </a:prstGeom>
                        <a:solidFill>
                          <a:srgbClr val="FFFFFF"/>
                        </a:solidFill>
                        <a:ln w="9525">
                          <a:noFill/>
                          <a:miter lim="800000"/>
                          <a:headEnd/>
                          <a:tailEnd/>
                        </a:ln>
                      </wps:spPr>
                      <wps:txbx>
                        <w:txbxContent>
                          <w:p w14:paraId="05C8C36D" w14:textId="77777777" w:rsidR="00C4278A" w:rsidRDefault="00C4278A">
                            <w:r w:rsidRPr="00516E79">
                              <w:rPr>
                                <w:noProof/>
                              </w:rPr>
                              <w:drawing>
                                <wp:inline distT="0" distB="0" distL="0" distR="0" wp14:anchorId="0C7C4406" wp14:editId="164A462A">
                                  <wp:extent cx="3453765" cy="453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7073" cy="453824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EF2A33" id="_x0000_s1027" type="#_x0000_t202" style="position:absolute;left:0;text-align:left;margin-left:232.8pt;margin-top:.85pt;width:284pt;height:370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" stroked="f">
                <v:textbox>
                  <w:txbxContent>
                    <w:p w14:paraId="05C8C36D" w14:textId="77777777" w:rsidR="00C4278A" w:rsidRDefault="00C4278A">
                      <w:r w:rsidRPr="00516E79">
                        <w:rPr>
                          <w:noProof/>
                        </w:rPr>
                        <w:drawing>
                          <wp:inline distT="0" distB="0" distL="0" distR="0" wp14:anchorId="0C7C4406" wp14:editId="164A462A">
                            <wp:extent cx="3453765" cy="453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7073" cy="4538243"/>
                                    </a:xfrm>
                                    <a:prstGeom prst="rect">
                                      <a:avLst/>
                                    </a:prstGeom>
                                    <a:noFill/>
                                    <a:ln>
                                      <a:noFill/>
                                    </a:ln>
                                  </pic:spPr>
                                </pic:pic>
                              </a:graphicData>
                            </a:graphic>
                          </wp:inline>
                        </w:drawing>
                      </w:r>
                    </w:p>
                  </w:txbxContent>
                </v:textbox>
                <w10:wrap type="square" anchorx="margin"/>
              </v:shape>
            </w:pict>
          </mc:Fallback>
        </mc:AlternateContent>
      </w:r>
      <w:r w:rsidR="00C918AE">
        <w:t xml:space="preserve"> </w:t>
      </w:r>
      <w:r w:rsidR="00C918AE">
        <w:tab/>
        <w:t>The study area is located on FEWAFB immediately west of Cheyenne (41</w:t>
      </w:r>
      <w:r w:rsidR="00C918AE">
        <w:rPr>
          <w:rFonts w:ascii="Arial" w:eastAsia="Arial" w:hAnsi="Arial" w:cs="Arial"/>
        </w:rPr>
        <w:t>°</w:t>
      </w:r>
      <w:r w:rsidR="00C918AE">
        <w:t xml:space="preserve"> 07’N 104</w:t>
      </w:r>
      <w:r w:rsidR="00C918AE">
        <w:rPr>
          <w:rFonts w:ascii="Arial" w:eastAsia="Arial" w:hAnsi="Arial" w:cs="Arial"/>
        </w:rPr>
        <w:t>°</w:t>
      </w:r>
      <w:r w:rsidR="00C918AE">
        <w:t xml:space="preserve"> 52’W) in Laramie County, Wyoming.  COBP</w:t>
      </w:r>
      <w:r w:rsidR="00C918AE">
        <w:rPr>
          <w:i/>
        </w:rPr>
        <w:t xml:space="preserve"> </w:t>
      </w:r>
      <w:r w:rsidR="00C918AE">
        <w:t xml:space="preserve">occupies riparian habitat along Crow Creek, Diamond Creek, and an unnamed, ephemeral creek (hereafter referred to as Unnamed Creek) (Figure 1).  The creeks span approximately </w:t>
      </w:r>
      <w:r w:rsidR="0030279C">
        <w:t>5.1</w:t>
      </w:r>
      <w:r w:rsidR="00C918AE">
        <w:t xml:space="preserve"> km (</w:t>
      </w:r>
      <w:r w:rsidR="0030279C">
        <w:t>3.2</w:t>
      </w:r>
      <w:r w:rsidR="00C918AE">
        <w:t xml:space="preserve"> miles) of riparian corridor habitat</w:t>
      </w:r>
      <w:r w:rsidR="002A0008">
        <w:t>. Distribution of</w:t>
      </w:r>
      <w:r w:rsidR="00C918AE">
        <w:t xml:space="preserve"> COBP is discontinuous and the cumulative occupied habitat is about 5 ha (12.4 ac).  The creeks are low</w:t>
      </w:r>
      <w:r w:rsidR="002A0008">
        <w:t>-</w:t>
      </w:r>
      <w:r w:rsidR="00C918AE">
        <w:t xml:space="preserve">gradient drainages at 1862-1887 m (6110-6190 ft) elevation with a relief of </w:t>
      </w:r>
      <w:r w:rsidR="002A0008">
        <w:t>about</w:t>
      </w:r>
      <w:r w:rsidR="00C918AE">
        <w:t xml:space="preserve"> 5.7 m per km (ca 30 ft per mile).  Most occupied habitat is undeveloped and relatively undisturbed on FEWAFB</w:t>
      </w:r>
      <w:r w:rsidR="007649CF">
        <w:t>.</w:t>
      </w:r>
      <w:r w:rsidR="00254019">
        <w:t xml:space="preserve">  </w:t>
      </w:r>
    </w:p>
    <w:p w14:paraId="7BBD0550" w14:textId="77777777" w:rsidR="001F4F2E" w:rsidRDefault="00916310">
      <w:pPr>
        <w:ind w:left="9" w:right="6573"/>
      </w:pPr>
      <w:r>
        <w:t xml:space="preserve"> </w:t>
      </w:r>
      <w:r w:rsidR="00C918AE">
        <w:t xml:space="preserve">  </w:t>
      </w:r>
    </w:p>
    <w:p w14:paraId="1D81C6A0" w14:textId="77777777" w:rsidR="00437514" w:rsidRDefault="00837C3C" w:rsidP="00837C3C">
      <w:pPr>
        <w:spacing w:after="0" w:line="259" w:lineRule="auto"/>
        <w:ind w:left="0" w:firstLine="0"/>
      </w:pPr>
      <w:r>
        <w:rPr>
          <w:noProof/>
        </w:rPr>
        <mc:AlternateContent>
          <mc:Choice Requires="wps">
            <w:drawing>
              <wp:anchor distT="45720" distB="45720" distL="114300" distR="114300" simplePos="0" relativeHeight="251672576" behindDoc="0" locked="0" layoutInCell="1" allowOverlap="1" wp14:anchorId="3B6B0B25" wp14:editId="149750A7">
                <wp:simplePos x="0" y="0"/>
                <wp:positionH relativeFrom="margin">
                  <wp:posOffset>2501900</wp:posOffset>
                </wp:positionH>
                <wp:positionV relativeFrom="paragraph">
                  <wp:posOffset>864235</wp:posOffset>
                </wp:positionV>
                <wp:extent cx="3771900" cy="1404620"/>
                <wp:effectExtent l="0" t="0" r="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noFill/>
                          <a:miter lim="800000"/>
                          <a:headEnd/>
                          <a:tailEnd/>
                        </a:ln>
                      </wps:spPr>
                      <wps:txbx>
                        <w:txbxContent>
                          <w:p w14:paraId="029B7550" w14:textId="77777777" w:rsidR="00C4278A" w:rsidRPr="00350B9D" w:rsidRDefault="00C4278A" w:rsidP="00837C3C">
                            <w:pPr>
                              <w:rPr>
                                <w:szCs w:val="24"/>
                              </w:rPr>
                            </w:pPr>
                            <w:r w:rsidRPr="00350B9D">
                              <w:rPr>
                                <w:szCs w:val="24"/>
                              </w:rPr>
                              <w:t>Figure 1. Distribution of Colorado butterfly plant (</w:t>
                            </w:r>
                            <w:r w:rsidRPr="00350B9D">
                              <w:rPr>
                                <w:i/>
                                <w:szCs w:val="24"/>
                              </w:rPr>
                              <w:t>Oenothera coloradensis</w:t>
                            </w:r>
                            <w:r w:rsidRPr="00350B9D">
                              <w:rPr>
                                <w:szCs w:val="24"/>
                              </w:rPr>
                              <w:t xml:space="preserve">) habitat on F. E.  Warren Air Force Base, Cheyenne, Wyoming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 w14:anchorId="3B6B0B25" id="_x0000_s1028" type="#_x0000_t202" style="position:absolute;margin-left:197pt;margin-top:68.05pt;width:297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jc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" stroked="f">
                <v:textbox style="mso-fit-shape-to-text:t">
                  <w:txbxContent>
                    <w:p w14:paraId="029B7550" w14:textId="77777777" w:rsidR="00C4278A" w:rsidRPr="00350B9D" w:rsidRDefault="00C4278A" w:rsidP="00837C3C">
                      <w:pPr>
                        <w:rPr>
                          <w:szCs w:val="24"/>
                        </w:rPr>
                      </w:pPr>
                      <w:r w:rsidRPr="00350B9D">
                        <w:rPr>
                          <w:szCs w:val="24"/>
                        </w:rPr>
                        <w:t>Figure 1. Distribution of Colorado butterfly plant (</w:t>
                      </w:r>
                      <w:r w:rsidRPr="00350B9D">
                        <w:rPr>
                          <w:i/>
                          <w:szCs w:val="24"/>
                        </w:rPr>
                        <w:t>Oenothera coloradensis</w:t>
                      </w:r>
                      <w:r w:rsidRPr="00350B9D">
                        <w:rPr>
                          <w:szCs w:val="24"/>
                        </w:rPr>
                        <w:t xml:space="preserve">) habitat on F. E.  Warren Air Force Base, Cheyenne, Wyoming  </w:t>
                      </w:r>
                    </w:p>
                  </w:txbxContent>
                </v:textbox>
                <w10:wrap type="square" anchorx="margin"/>
              </v:shape>
            </w:pict>
          </mc:Fallback>
        </mc:AlternateContent>
      </w:r>
      <w:r w:rsidR="00C918AE">
        <w:t xml:space="preserve"> </w:t>
      </w:r>
      <w:r w:rsidR="00BE696C">
        <w:t xml:space="preserve">Starting in 1989, COBP annual census results on FEWAFB were subdivided into 15 creek segments to help detect local differences that might help explain trends. The occupied COBP habitat within any given segment has some level of similarity in hydrology and other environmental attributes. Some segments represent large areas of occupied habitat and others are tiny. Segments are sequenced from upstream to downstream. A map </w:t>
      </w:r>
      <w:r w:rsidR="00C06593">
        <w:t xml:space="preserve">and descriptions </w:t>
      </w:r>
      <w:r w:rsidR="00BE696C">
        <w:t xml:space="preserve">of the 15 creek segments occupied by COBP is presented in </w:t>
      </w:r>
      <w:r w:rsidR="00C06593">
        <w:t>Appendix A with</w:t>
      </w:r>
      <w:r w:rsidR="00BE696C">
        <w:t xml:space="preserve"> eight segments on Crow Creek (C1-C8), five segments on Diamond Creek (D1-D5), and two segments on Unnamed Creek (U1-U2).  </w:t>
      </w:r>
    </w:p>
    <w:p w14:paraId="16ADA5A5" w14:textId="77777777" w:rsidR="00837C3C" w:rsidRDefault="00837C3C" w:rsidP="00837C3C">
      <w:pPr>
        <w:spacing w:after="0" w:line="259" w:lineRule="auto"/>
        <w:ind w:left="0" w:firstLine="0"/>
        <w:rPr>
          <w:b/>
        </w:rPr>
      </w:pPr>
    </w:p>
    <w:p w14:paraId="1EB8634A" w14:textId="77777777" w:rsidR="001F4F2E" w:rsidRDefault="00C918AE">
      <w:pPr>
        <w:pStyle w:val="Heading3"/>
        <w:ind w:left="-5"/>
      </w:pPr>
      <w:r>
        <w:t xml:space="preserve">Hydrology </w:t>
      </w:r>
      <w:r w:rsidR="00437514">
        <w:t xml:space="preserve">and </w:t>
      </w:r>
      <w:r w:rsidR="00BE696C">
        <w:t>Habitat</w:t>
      </w:r>
    </w:p>
    <w:p w14:paraId="22C5D824" w14:textId="77777777" w:rsidR="001F4F2E" w:rsidRDefault="00C918AE">
      <w:pPr>
        <w:ind w:left="9" w:right="208"/>
      </w:pPr>
      <w:r>
        <w:t xml:space="preserve"> </w:t>
      </w:r>
      <w:r>
        <w:tab/>
        <w:t>Crow Creek is the largest of the three creeks occupie</w:t>
      </w:r>
      <w:r w:rsidR="00C92625">
        <w:t>d by COBP plant on FEWAFB</w:t>
      </w:r>
      <w:r w:rsidR="00550E66">
        <w:t>.  Diamond Creek and Unnamed Creek are</w:t>
      </w:r>
      <w:r>
        <w:t xml:space="preserve"> its tributaries.  It has perennial flow, a large watershed, and impoundments </w:t>
      </w:r>
      <w:r w:rsidR="00550E66">
        <w:t>that include the</w:t>
      </w:r>
      <w:r w:rsidR="00294BDE">
        <w:t xml:space="preserve"> municipal water source for Cheyenne</w:t>
      </w:r>
      <w:r>
        <w:t xml:space="preserve">.  Though climate </w:t>
      </w:r>
      <w:r w:rsidR="00E84632">
        <w:t>is uniform across FEWAFB, hydrology</w:t>
      </w:r>
      <w:r w:rsidR="00D55C08">
        <w:t xml:space="preserve"> </w:t>
      </w:r>
      <w:r w:rsidR="00254019">
        <w:t xml:space="preserve">differs between creeks, as do </w:t>
      </w:r>
      <w:r w:rsidR="00D55C08">
        <w:t>associated</w:t>
      </w:r>
      <w:r w:rsidR="00E84632">
        <w:t xml:space="preserve"> </w:t>
      </w:r>
      <w:r w:rsidR="00916310">
        <w:t>s</w:t>
      </w:r>
      <w:r w:rsidR="00E84632">
        <w:t>oils and vegetation</w:t>
      </w:r>
      <w:r w:rsidR="00254019">
        <w:t xml:space="preserve">. </w:t>
      </w:r>
      <w:r w:rsidR="00E84632">
        <w:t xml:space="preserve"> </w:t>
      </w:r>
      <w:r w:rsidR="007E1982">
        <w:t xml:space="preserve">Thus, we treat the three creeks as effective COBP subpopulations of </w:t>
      </w:r>
      <w:r w:rsidR="00F45159">
        <w:t>one</w:t>
      </w:r>
      <w:r w:rsidR="007E1982">
        <w:t xml:space="preserve"> population.</w:t>
      </w:r>
    </w:p>
    <w:p w14:paraId="1B0190C8" w14:textId="77777777" w:rsidR="00437514" w:rsidRDefault="00437514">
      <w:pPr>
        <w:ind w:left="9" w:right="208"/>
      </w:pPr>
    </w:p>
    <w:p w14:paraId="261C08DF" w14:textId="77777777" w:rsidR="00AB2034" w:rsidRDefault="00437514" w:rsidP="00437514">
      <w:pPr>
        <w:ind w:left="9" w:right="208" w:firstLine="711"/>
      </w:pPr>
      <w:r>
        <w:t xml:space="preserve">The Crow Creek riparian corridor lies in a broad, gentle valley with occupied habitat at margins of wetland thicket dominated by </w:t>
      </w:r>
      <w:r>
        <w:rPr>
          <w:i/>
        </w:rPr>
        <w:t xml:space="preserve">Salix </w:t>
      </w:r>
      <w:proofErr w:type="spellStart"/>
      <w:r>
        <w:rPr>
          <w:i/>
        </w:rPr>
        <w:t>exigua</w:t>
      </w:r>
      <w:proofErr w:type="spellEnd"/>
      <w:r>
        <w:t xml:space="preserve"> (coyote willow), open woodland, and wet meadow.   The Diamond Creek riparian corridor lies below a relatively steep, north-facing valley slope with occupied habitat in wet meadows and a narrow, wooded segment at the mouth.  The Unnamed Creek riparian corridor lies in open plains with almost no valley relief, and occupied habitat is mainly wet meadows.   </w:t>
      </w:r>
    </w:p>
    <w:p w14:paraId="1C8D200A" w14:textId="77777777" w:rsidR="00AB2034" w:rsidRDefault="00AB2034" w:rsidP="00437514">
      <w:pPr>
        <w:ind w:left="9" w:right="208" w:firstLine="711"/>
      </w:pPr>
    </w:p>
    <w:p w14:paraId="6D12EEFB" w14:textId="77777777" w:rsidR="00437514" w:rsidRDefault="00BE696C" w:rsidP="00437514">
      <w:pPr>
        <w:ind w:left="9" w:right="208" w:firstLine="711"/>
      </w:pPr>
      <w:r>
        <w:t xml:space="preserve">The riparian areas of the three creeks on FEWAFB have calcareous, fine loams that include </w:t>
      </w:r>
      <w:proofErr w:type="spellStart"/>
      <w:r>
        <w:t>Fluvaquentic</w:t>
      </w:r>
      <w:proofErr w:type="spellEnd"/>
      <w:r>
        <w:t xml:space="preserve"> </w:t>
      </w:r>
      <w:proofErr w:type="spellStart"/>
      <w:r>
        <w:t>Andoaquolls</w:t>
      </w:r>
      <w:proofErr w:type="spellEnd"/>
      <w:r>
        <w:t xml:space="preserve"> of the </w:t>
      </w:r>
      <w:proofErr w:type="spellStart"/>
      <w:r>
        <w:t>Merden</w:t>
      </w:r>
      <w:proofErr w:type="spellEnd"/>
      <w:r>
        <w:t xml:space="preserve"> series and frigid </w:t>
      </w:r>
      <w:proofErr w:type="spellStart"/>
      <w:r>
        <w:t>Cumulid</w:t>
      </w:r>
      <w:proofErr w:type="spellEnd"/>
      <w:r>
        <w:t xml:space="preserve"> </w:t>
      </w:r>
      <w:proofErr w:type="spellStart"/>
      <w:r>
        <w:t>Enoaquolls</w:t>
      </w:r>
      <w:proofErr w:type="spellEnd"/>
      <w:r>
        <w:t xml:space="preserve"> in the </w:t>
      </w:r>
      <w:proofErr w:type="spellStart"/>
      <w:r>
        <w:t>Kovich</w:t>
      </w:r>
      <w:proofErr w:type="spellEnd"/>
      <w:r>
        <w:t xml:space="preserve"> series (Stevenson 1997), i.e., </w:t>
      </w:r>
      <w:proofErr w:type="spellStart"/>
      <w:r>
        <w:t>subirrigated</w:t>
      </w:r>
      <w:proofErr w:type="spellEnd"/>
      <w:r>
        <w:t xml:space="preserve"> </w:t>
      </w:r>
      <w:proofErr w:type="spellStart"/>
      <w:r>
        <w:t>mollisols</w:t>
      </w:r>
      <w:proofErr w:type="spellEnd"/>
      <w:r>
        <w:t xml:space="preserve"> (</w:t>
      </w:r>
      <w:proofErr w:type="spellStart"/>
      <w:r>
        <w:t>Fertig</w:t>
      </w:r>
      <w:proofErr w:type="spellEnd"/>
      <w:r>
        <w:t xml:space="preserve"> 2000a).  Crow Creek soils are relatively coarse loamy sands that are nutrient-poor, while Diamond Creek and Unnamed Creek have relatively fine sandy loams that have higher nutrient, mineral and organic content (Heidel 2007).</w:t>
      </w:r>
    </w:p>
    <w:p w14:paraId="0A66FABD" w14:textId="77777777" w:rsidR="00437514" w:rsidRDefault="00437514" w:rsidP="00437514">
      <w:pPr>
        <w:ind w:left="9" w:right="208"/>
      </w:pPr>
    </w:p>
    <w:p w14:paraId="2BADD956" w14:textId="04F67668" w:rsidR="00437514" w:rsidRDefault="00437514" w:rsidP="00437514">
      <w:pPr>
        <w:ind w:left="9" w:right="208" w:firstLine="711"/>
      </w:pPr>
      <w:r>
        <w:t xml:space="preserve">Botanists monitoring COBP since 1986 noted certain species becoming more abundant over time.  Large increases in </w:t>
      </w:r>
      <w:r>
        <w:rPr>
          <w:i/>
        </w:rPr>
        <w:t xml:space="preserve">Cirsium </w:t>
      </w:r>
      <w:proofErr w:type="spellStart"/>
      <w:r>
        <w:rPr>
          <w:i/>
        </w:rPr>
        <w:t>arvense</w:t>
      </w:r>
      <w:proofErr w:type="spellEnd"/>
      <w:r>
        <w:rPr>
          <w:i/>
        </w:rPr>
        <w:t xml:space="preserve"> </w:t>
      </w:r>
      <w:r>
        <w:t xml:space="preserve">(Canada thistle), </w:t>
      </w:r>
      <w:r>
        <w:rPr>
          <w:i/>
        </w:rPr>
        <w:t xml:space="preserve">Euphorbia </w:t>
      </w:r>
      <w:proofErr w:type="spellStart"/>
      <w:r>
        <w:rPr>
          <w:i/>
        </w:rPr>
        <w:t>esula</w:t>
      </w:r>
      <w:proofErr w:type="spellEnd"/>
      <w:r>
        <w:t xml:space="preserve"> (leafy spurge), and </w:t>
      </w:r>
      <w:r>
        <w:rPr>
          <w:i/>
        </w:rPr>
        <w:t xml:space="preserve">Salix </w:t>
      </w:r>
      <w:proofErr w:type="spellStart"/>
      <w:r>
        <w:rPr>
          <w:i/>
        </w:rPr>
        <w:t>exigua</w:t>
      </w:r>
      <w:proofErr w:type="spellEnd"/>
      <w:r>
        <w:t xml:space="preserve"> (e.g., Marriott 1988, Marriott and Jones 1988, Fertig 2000b) occurred in the 1990’s through about 2007, particularly on Crow Creek.  </w:t>
      </w:r>
      <w:r w:rsidR="00EB3593">
        <w:t xml:space="preserve">Woody cover and stature increased on Crow Creek in particular, as evidenced by photo point comparisons </w:t>
      </w:r>
      <w:r w:rsidR="00B629B9">
        <w:t xml:space="preserve">between 1984-2006 and surface cover changes evident in comparing aerial imagery between 1941-2000 </w:t>
      </w:r>
      <w:r w:rsidR="00EB3593">
        <w:t xml:space="preserve">(Heidel </w:t>
      </w:r>
      <w:r w:rsidR="00B629B9">
        <w:t>2007</w:t>
      </w:r>
      <w:r w:rsidR="00EB3593">
        <w:t xml:space="preserve">).  </w:t>
      </w:r>
      <w:r w:rsidR="0002387A">
        <w:t xml:space="preserve">Since </w:t>
      </w:r>
      <w:r w:rsidR="00EB3593">
        <w:t>2007</w:t>
      </w:r>
      <w:r w:rsidR="0002387A">
        <w:t xml:space="preserve">, </w:t>
      </w:r>
      <w:r w:rsidR="00BE696C">
        <w:t>botanists noted</w:t>
      </w:r>
      <w:r w:rsidR="0002387A">
        <w:t xml:space="preserve"> a dieback in </w:t>
      </w:r>
      <w:r w:rsidR="0002387A" w:rsidRPr="0033426D">
        <w:rPr>
          <w:i/>
        </w:rPr>
        <w:t>S</w:t>
      </w:r>
      <w:r w:rsidR="00385F3D">
        <w:rPr>
          <w:i/>
        </w:rPr>
        <w:t>.</w:t>
      </w:r>
      <w:r w:rsidR="0002387A" w:rsidRPr="0033426D">
        <w:rPr>
          <w:i/>
        </w:rPr>
        <w:t xml:space="preserve"> </w:t>
      </w:r>
      <w:proofErr w:type="spellStart"/>
      <w:r w:rsidR="0002387A" w:rsidRPr="0033426D">
        <w:rPr>
          <w:i/>
        </w:rPr>
        <w:t>exigua</w:t>
      </w:r>
      <w:proofErr w:type="spellEnd"/>
      <w:r w:rsidR="0002387A">
        <w:t xml:space="preserve"> </w:t>
      </w:r>
      <w:r w:rsidR="00EB3593">
        <w:t xml:space="preserve">on Crow Creek </w:t>
      </w:r>
      <w:r w:rsidR="0002387A">
        <w:t xml:space="preserve">and native species have become increasingly common </w:t>
      </w:r>
      <w:r w:rsidR="00EB3593">
        <w:t>particularly on Diamond and Unnamed creeks</w:t>
      </w:r>
      <w:r w:rsidR="0002387A">
        <w:t xml:space="preserve"> including: </w:t>
      </w:r>
      <w:r w:rsidR="0002387A">
        <w:rPr>
          <w:i/>
        </w:rPr>
        <w:t>Carex praegracilis</w:t>
      </w:r>
      <w:r w:rsidR="0002387A">
        <w:t xml:space="preserve"> (clustered field sedge), </w:t>
      </w:r>
      <w:r w:rsidR="0002387A">
        <w:rPr>
          <w:i/>
        </w:rPr>
        <w:t xml:space="preserve">Muhlenbergia richardsonis </w:t>
      </w:r>
      <w:r w:rsidR="0002387A">
        <w:t xml:space="preserve">(mat muhly), </w:t>
      </w:r>
      <w:r w:rsidR="0002387A">
        <w:rPr>
          <w:i/>
        </w:rPr>
        <w:t>Schizachyrium scoparium</w:t>
      </w:r>
      <w:r w:rsidR="0002387A">
        <w:t xml:space="preserve"> (little bluestem), </w:t>
      </w:r>
      <w:r w:rsidR="0002387A">
        <w:rPr>
          <w:i/>
        </w:rPr>
        <w:t>Panicum virgatum</w:t>
      </w:r>
      <w:r w:rsidR="0002387A">
        <w:t xml:space="preserve"> (switchgrass), and </w:t>
      </w:r>
      <w:r w:rsidR="0002387A">
        <w:rPr>
          <w:i/>
        </w:rPr>
        <w:t>Spartina pectinata</w:t>
      </w:r>
      <w:r w:rsidR="0002387A">
        <w:t xml:space="preserve"> (prairie cordgrass)</w:t>
      </w:r>
      <w:r w:rsidR="00BE696C">
        <w:t xml:space="preserve"> </w:t>
      </w:r>
      <w:r w:rsidR="00295A69">
        <w:t>first noted in 2010 (Heidel and Handley 2011)</w:t>
      </w:r>
      <w:r w:rsidR="0002387A">
        <w:t xml:space="preserve">.  </w:t>
      </w:r>
    </w:p>
    <w:p w14:paraId="47778651" w14:textId="77777777" w:rsidR="001F4F2E" w:rsidRDefault="00C918AE">
      <w:pPr>
        <w:spacing w:after="0" w:line="259" w:lineRule="auto"/>
        <w:ind w:left="0" w:firstLine="0"/>
      </w:pPr>
      <w:r>
        <w:t xml:space="preserve"> </w:t>
      </w:r>
    </w:p>
    <w:p w14:paraId="4F68B59B" w14:textId="77777777" w:rsidR="00BE696C" w:rsidRDefault="00BE696C" w:rsidP="00AB2034">
      <w:pPr>
        <w:spacing w:after="0" w:line="259" w:lineRule="auto"/>
        <w:ind w:left="0" w:firstLine="720"/>
      </w:pPr>
      <w:r>
        <w:t>Land use history of the FEWAFB riparian corridor habitat is discussed in Heidel et al. (2019)</w:t>
      </w:r>
      <w:r w:rsidR="00636C63">
        <w:t>.  Most</w:t>
      </w:r>
      <w:r>
        <w:t xml:space="preserve"> </w:t>
      </w:r>
      <w:r w:rsidR="00636C63">
        <w:t xml:space="preserve">habitat </w:t>
      </w:r>
      <w:r>
        <w:t xml:space="preserve">differences </w:t>
      </w:r>
      <w:r w:rsidR="00636C63">
        <w:t>and some land use</w:t>
      </w:r>
      <w:r w:rsidR="00837C3C">
        <w:t>s</w:t>
      </w:r>
      <w:r w:rsidR="00636C63">
        <w:t xml:space="preserve"> differ </w:t>
      </w:r>
      <w:r>
        <w:t xml:space="preserve">between creek segments.  Starting in 1989, COBP annual census results on FEWAFB were subdivided into 15 creek segments to help detect local differences that might help explain </w:t>
      </w:r>
      <w:r w:rsidR="00FF1316">
        <w:t xml:space="preserve">Base-wide </w:t>
      </w:r>
      <w:r>
        <w:t xml:space="preserve">trends. The occupied COBP habitat within any given segment </w:t>
      </w:r>
      <w:r w:rsidR="00FF1316">
        <w:t>is relatively</w:t>
      </w:r>
      <w:r>
        <w:t xml:space="preserve"> similar in hydrology and other environmental attributes. A map of the 15 creek segments occupied by COBP is presented in Figure 2, including eight segments on Crow Creek (C1-C8), five segments on Diamond Creek (D1-D5), and two segments on Unnamed Creek (U1-U2).  Text describing each creek segment is in Appendix A. </w:t>
      </w:r>
    </w:p>
    <w:p w14:paraId="7F0BCF86" w14:textId="77777777" w:rsidR="00BE696C" w:rsidRDefault="00BE696C">
      <w:pPr>
        <w:spacing w:after="0" w:line="259" w:lineRule="auto"/>
        <w:ind w:left="0" w:firstLine="0"/>
      </w:pPr>
    </w:p>
    <w:p w14:paraId="03254E2E" w14:textId="77777777" w:rsidR="001F4F2E" w:rsidRPr="00C22201" w:rsidRDefault="00C918AE" w:rsidP="00C22201">
      <w:pPr>
        <w:pStyle w:val="Heading2"/>
      </w:pPr>
      <w:bookmarkStart w:id="88" w:name="_Toc69995109"/>
      <w:r w:rsidRPr="00C22201">
        <w:t>Climate</w:t>
      </w:r>
      <w:bookmarkEnd w:id="88"/>
      <w:r w:rsidRPr="00C22201">
        <w:t xml:space="preserve"> </w:t>
      </w:r>
    </w:p>
    <w:p w14:paraId="4934EFFC" w14:textId="77777777" w:rsidR="001F4F2E" w:rsidRDefault="00C918AE">
      <w:pPr>
        <w:tabs>
          <w:tab w:val="center" w:pos="4996"/>
        </w:tabs>
        <w:ind w:left="-1" w:firstLine="0"/>
      </w:pPr>
      <w:r>
        <w:t xml:space="preserve"> </w:t>
      </w:r>
      <w:r>
        <w:tab/>
        <w:t xml:space="preserve">FEWAFB has a continental climate typical of the high plains.  The National Oceanic and </w:t>
      </w:r>
    </w:p>
    <w:p w14:paraId="0EE77603" w14:textId="77777777" w:rsidR="001F4F2E" w:rsidRDefault="00C918AE">
      <w:pPr>
        <w:ind w:left="9" w:right="208"/>
      </w:pPr>
      <w:r>
        <w:t xml:space="preserve">Atmospheric Association climate station closest to FEWAFB is at the Cheyenne Municipal </w:t>
      </w:r>
    </w:p>
    <w:p w14:paraId="60A704F0" w14:textId="77777777" w:rsidR="001F4F2E" w:rsidRDefault="00C918AE">
      <w:pPr>
        <w:ind w:left="9" w:right="208"/>
      </w:pPr>
      <w:r>
        <w:t xml:space="preserve">Airport, located 4.3 km (2.7 miles) northeast of FEWAFB at the same elevation (Station 481675; USDI NOAA 2012).  The average annual precipitation during recent years (1984-2014) was 39.2 cm (15.6 inches), with heaviest rainfall in May, followed by June and July (USDI NOAA 2015).  The average annual temperature over this same period was 7.9 </w:t>
      </w:r>
      <w:r>
        <w:rPr>
          <w:rFonts w:ascii="Arial" w:eastAsia="Arial" w:hAnsi="Arial" w:cs="Arial"/>
        </w:rPr>
        <w:t>°</w:t>
      </w:r>
      <w:r>
        <w:t xml:space="preserve">C (46.3 </w:t>
      </w:r>
      <w:r>
        <w:rPr>
          <w:rFonts w:ascii="Arial" w:eastAsia="Arial" w:hAnsi="Arial" w:cs="Arial"/>
        </w:rPr>
        <w:t>°</w:t>
      </w:r>
      <w:r>
        <w:t xml:space="preserve">F), peaking in July.   </w:t>
      </w:r>
    </w:p>
    <w:p w14:paraId="02755FB4" w14:textId="77777777" w:rsidR="00C06593" w:rsidRDefault="00C06593">
      <w:pPr>
        <w:ind w:left="9" w:right="208"/>
      </w:pPr>
    </w:p>
    <w:p w14:paraId="6BE5412C" w14:textId="529CF831" w:rsidR="001F4F2E" w:rsidRDefault="00C918AE" w:rsidP="00F45159">
      <w:pPr>
        <w:spacing w:after="0" w:line="259" w:lineRule="auto"/>
        <w:ind w:left="0" w:firstLine="0"/>
      </w:pPr>
      <w:r>
        <w:lastRenderedPageBreak/>
        <w:t xml:space="preserve"> </w:t>
      </w:r>
      <w:r>
        <w:tab/>
      </w:r>
      <w:r w:rsidR="00E549D0">
        <w:t xml:space="preserve">Meteorological trends </w:t>
      </w:r>
      <w:r w:rsidR="00147136">
        <w:t>are</w:t>
      </w:r>
      <w:r w:rsidR="00E549D0">
        <w:t xml:space="preserve"> context for</w:t>
      </w:r>
      <w:r>
        <w:t xml:space="preserve"> population trends</w:t>
      </w:r>
      <w:r w:rsidR="00E549D0">
        <w:t xml:space="preserve">. </w:t>
      </w:r>
      <w:r w:rsidR="00147136">
        <w:t>Growing season temperatures and total monthly precipitation values for early and late in the growing season (</w:t>
      </w:r>
      <w:r w:rsidR="00FF1316">
        <w:t>April-June and July-September</w:t>
      </w:r>
      <w:r w:rsidR="00147136">
        <w:t>, respectively)</w:t>
      </w:r>
      <w:r w:rsidR="00FF1316">
        <w:t xml:space="preserve"> are represented in </w:t>
      </w:r>
      <w:r>
        <w:t xml:space="preserve">Figure </w:t>
      </w:r>
      <w:r w:rsidR="005E55FA">
        <w:t>2</w:t>
      </w:r>
      <w:r w:rsidR="00FF1316">
        <w:t xml:space="preserve"> (</w:t>
      </w:r>
      <w:r>
        <w:t xml:space="preserve">USDI NOAA </w:t>
      </w:r>
      <w:r w:rsidR="00E76744">
        <w:t>202</w:t>
      </w:r>
      <w:r w:rsidR="00AB482B">
        <w:t>2</w:t>
      </w:r>
      <w:r>
        <w:t>)</w:t>
      </w:r>
      <w:r w:rsidR="00147136">
        <w:t>.  These periods were selected</w:t>
      </w:r>
      <w:r w:rsidR="00054443">
        <w:t xml:space="preserve"> in keeping with statements </w:t>
      </w:r>
      <w:r w:rsidR="00147136">
        <w:t xml:space="preserve">that seedling establishment is a critical life history stage that may depend on adequate summer moisture </w:t>
      </w:r>
      <w:r w:rsidR="00054443">
        <w:t>(Fertig 2000)</w:t>
      </w:r>
      <w:r w:rsidR="00147136">
        <w:t>.</w:t>
      </w:r>
      <w:r w:rsidR="00054443">
        <w:t xml:space="preserve">  The</w:t>
      </w:r>
      <w:r w:rsidR="00147136">
        <w:t xml:space="preserve"> data s</w:t>
      </w:r>
      <w:r>
        <w:t xml:space="preserve">how an overall pattern of rising </w:t>
      </w:r>
      <w:r w:rsidR="00E549D0">
        <w:t>summer</w:t>
      </w:r>
      <w:r>
        <w:t xml:space="preserve"> temperature</w:t>
      </w:r>
      <w:r w:rsidR="00E549D0">
        <w:t>s</w:t>
      </w:r>
      <w:r>
        <w:t xml:space="preserve"> and diminishing </w:t>
      </w:r>
      <w:r w:rsidR="00E549D0">
        <w:t>summer</w:t>
      </w:r>
      <w:r>
        <w:t xml:space="preserve"> precipitation</w:t>
      </w:r>
      <w:r w:rsidR="00147136">
        <w:t xml:space="preserve">, but relatively stable spring </w:t>
      </w:r>
      <w:r w:rsidR="004F5379">
        <w:t>conditions</w:t>
      </w:r>
      <w:r w:rsidR="00E549D0">
        <w:t>.</w:t>
      </w:r>
      <w:r>
        <w:t xml:space="preserve"> </w:t>
      </w:r>
      <w:r w:rsidR="00BA0D97">
        <w:t>Tests have also been run using annual water year data (October-September of following year</w:t>
      </w:r>
      <w:r w:rsidR="00092AB5">
        <w:t>)</w:t>
      </w:r>
      <w:r w:rsidR="00BA0D97">
        <w:t xml:space="preserve"> and Crow Creek stream flow data </w:t>
      </w:r>
      <w:r w:rsidR="00BA0D97" w:rsidRPr="005E343F">
        <w:t>(USGS</w:t>
      </w:r>
      <w:r w:rsidR="00C135F3" w:rsidRPr="005E343F">
        <w:t xml:space="preserve"> 2018</w:t>
      </w:r>
      <w:r w:rsidR="00092AB5" w:rsidRPr="005E343F">
        <w:t>)</w:t>
      </w:r>
      <w:r w:rsidR="00054443">
        <w:t>.</w:t>
      </w:r>
      <w:r w:rsidR="00BA0D97">
        <w:t xml:space="preserve"> </w:t>
      </w:r>
      <w:r>
        <w:t xml:space="preserve">  </w:t>
      </w:r>
    </w:p>
    <w:p w14:paraId="4F49ABED" w14:textId="74D3959E" w:rsidR="009346F6" w:rsidRDefault="00A2053B" w:rsidP="003B0CC0">
      <w:pPr>
        <w:spacing w:after="0" w:line="259" w:lineRule="auto"/>
        <w:ind w:left="0" w:firstLine="0"/>
      </w:pPr>
      <w:r>
        <w:rPr>
          <w:noProof/>
        </w:rPr>
        <mc:AlternateContent>
          <mc:Choice Requires="wps">
            <w:drawing>
              <wp:anchor distT="45720" distB="45720" distL="114300" distR="114300" simplePos="0" relativeHeight="251662336" behindDoc="0" locked="0" layoutInCell="1" allowOverlap="1" wp14:anchorId="2AB85BE2" wp14:editId="3D37B3D1">
                <wp:simplePos x="0" y="0"/>
                <wp:positionH relativeFrom="margin">
                  <wp:align>left</wp:align>
                </wp:positionH>
                <wp:positionV relativeFrom="paragraph">
                  <wp:posOffset>386715</wp:posOffset>
                </wp:positionV>
                <wp:extent cx="2914650" cy="15716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1571625"/>
                        </a:xfrm>
                        <a:prstGeom prst="rect">
                          <a:avLst/>
                        </a:prstGeom>
                        <a:solidFill>
                          <a:srgbClr val="FFFFFF"/>
                        </a:solidFill>
                        <a:ln w="9525">
                          <a:solidFill>
                            <a:srgbClr val="000000"/>
                          </a:solidFill>
                          <a:miter lim="800000"/>
                          <a:headEnd/>
                          <a:tailEnd/>
                        </a:ln>
                      </wps:spPr>
                      <wps:txbx>
                        <w:txbxContent>
                          <w:p w14:paraId="0440B534" w14:textId="7EFEF63C" w:rsidR="00C4278A" w:rsidRDefault="00693E55" w:rsidP="000B73B1">
                            <w:pPr>
                              <w:ind w:left="0" w:firstLine="0"/>
                            </w:pPr>
                            <w:r w:rsidRPr="00693E55">
                              <w:rPr>
                                <w:noProof/>
                              </w:rPr>
                              <w:drawing>
                                <wp:inline distT="0" distB="0" distL="0" distR="0" wp14:anchorId="37C2EF18" wp14:editId="6C880E7E">
                                  <wp:extent cx="2809875" cy="1466850"/>
                                  <wp:effectExtent l="0" t="0" r="9525" b="0"/>
                                  <wp:docPr id="5581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6097" cy="147009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AB85BE2" id="_x0000_t202" coordsize="21600,21600" o:spt="202" path="m,l,21600r21600,l21600,xe">
                <v:stroke joinstyle="miter"/>
                <v:path gradientshapeok="t" o:connecttype="rect"/>
              </v:shapetype>
              <v:shape id="_x0000_s1029" type="#_x0000_t202" style="position:absolute;margin-left:0;margin-top:30.45pt;width:229.5pt;height:123.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">
                <v:textbox>
                  <w:txbxContent>
                    <w:p w14:paraId="0440B534" w14:textId="7EFEF63C" w:rsidR="00C4278A" w:rsidRDefault="00693E55" w:rsidP="000B73B1">
                      <w:pPr>
                        <w:ind w:left="0" w:firstLine="0"/>
                      </w:pPr>
                      <w:r w:rsidRPr="00693E55">
                        <w:drawing>
                          <wp:inline distT="0" distB="0" distL="0" distR="0" wp14:anchorId="37C2EF18" wp14:editId="6C880E7E">
                            <wp:extent cx="2809875" cy="1466850"/>
                            <wp:effectExtent l="0" t="0" r="9525" b="0"/>
                            <wp:docPr id="5581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6097" cy="1470098"/>
                                    </a:xfrm>
                                    <a:prstGeom prst="rect">
                                      <a:avLst/>
                                    </a:prstGeom>
                                    <a:noFill/>
                                    <a:ln>
                                      <a:noFill/>
                                    </a:ln>
                                  </pic:spPr>
                                </pic:pic>
                              </a:graphicData>
                            </a:graphic>
                          </wp:inline>
                        </w:drawing>
                      </w:r>
                    </w:p>
                  </w:txbxContent>
                </v:textbox>
                <w10:wrap type="square" anchorx="margin"/>
              </v:shape>
            </w:pict>
          </mc:Fallback>
        </mc:AlternateContent>
      </w:r>
    </w:p>
    <w:p w14:paraId="6A5365F7" w14:textId="77777777" w:rsidR="00A2053B" w:rsidRDefault="00A2053B" w:rsidP="000B73B1">
      <w:pPr>
        <w:spacing w:after="0" w:line="259" w:lineRule="auto"/>
        <w:ind w:left="0" w:firstLine="0"/>
      </w:pPr>
    </w:p>
    <w:p w14:paraId="6106079C" w14:textId="6E80108F" w:rsidR="00780A5C" w:rsidRDefault="00D5467D" w:rsidP="000B73B1">
      <w:pPr>
        <w:spacing w:after="0" w:line="259" w:lineRule="auto"/>
        <w:ind w:left="0" w:firstLine="0"/>
      </w:pPr>
      <w:r>
        <w:rPr>
          <w:noProof/>
        </w:rPr>
        <mc:AlternateContent>
          <mc:Choice Requires="wps">
            <w:drawing>
              <wp:anchor distT="45720" distB="45720" distL="114300" distR="114300" simplePos="0" relativeHeight="251664384" behindDoc="0" locked="0" layoutInCell="1" allowOverlap="1" wp14:anchorId="0BFDD1B7" wp14:editId="762A91F7">
                <wp:simplePos x="0" y="0"/>
                <wp:positionH relativeFrom="margin">
                  <wp:align>right</wp:align>
                </wp:positionH>
                <wp:positionV relativeFrom="paragraph">
                  <wp:posOffset>12700</wp:posOffset>
                </wp:positionV>
                <wp:extent cx="2990850" cy="1590675"/>
                <wp:effectExtent l="0" t="0" r="19050" b="28575"/>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590675"/>
                        </a:xfrm>
                        <a:prstGeom prst="rect">
                          <a:avLst/>
                        </a:prstGeom>
                        <a:solidFill>
                          <a:srgbClr val="FFFFFF"/>
                        </a:solidFill>
                        <a:ln w="9525">
                          <a:solidFill>
                            <a:srgbClr val="000000"/>
                          </a:solidFill>
                          <a:miter lim="800000"/>
                          <a:headEnd/>
                          <a:tailEnd/>
                        </a:ln>
                      </wps:spPr>
                      <wps:txbx>
                        <w:txbxContent>
                          <w:p w14:paraId="391C8A24" w14:textId="34954A23" w:rsidR="00C4278A" w:rsidRDefault="00693E55" w:rsidP="000B73B1">
                            <w:pPr>
                              <w:ind w:left="0" w:firstLine="0"/>
                            </w:pPr>
                            <w:r w:rsidRPr="00693E55">
                              <w:rPr>
                                <w:noProof/>
                              </w:rPr>
                              <w:drawing>
                                <wp:inline distT="0" distB="0" distL="0" distR="0" wp14:anchorId="6D6D1EF0" wp14:editId="46DC811A">
                                  <wp:extent cx="2828925" cy="1490345"/>
                                  <wp:effectExtent l="0" t="0" r="9525" b="0"/>
                                  <wp:docPr id="700603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8925" cy="1490345"/>
                                          </a:xfrm>
                                          <a:prstGeom prst="rect">
                                            <a:avLst/>
                                          </a:prstGeom>
                                          <a:noFill/>
                                          <a:ln>
                                            <a:noFill/>
                                          </a:ln>
                                        </pic:spPr>
                                      </pic:pic>
                                    </a:graphicData>
                                  </a:graphic>
                                </wp:inline>
                              </w:drawing>
                            </w:r>
                            <w:r w:rsidR="0061318C" w:rsidRPr="0061318C">
                              <w:rPr>
                                <w:noProof/>
                              </w:rPr>
                              <w:drawing>
                                <wp:inline distT="0" distB="0" distL="0" distR="0" wp14:anchorId="5A5B0333" wp14:editId="20333829">
                                  <wp:extent cx="2798587" cy="15144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784" cy="1515664"/>
                                          </a:xfrm>
                                          <a:prstGeom prst="rect">
                                            <a:avLst/>
                                          </a:prstGeom>
                                          <a:noFill/>
                                          <a:ln>
                                            <a:noFill/>
                                          </a:ln>
                                        </pic:spPr>
                                      </pic:pic>
                                    </a:graphicData>
                                  </a:graphic>
                                </wp:inline>
                              </w:drawing>
                            </w:r>
                            <w:r w:rsidR="00C4278A" w:rsidRPr="00A2053B">
                              <w:rPr>
                                <w:noProof/>
                              </w:rPr>
                              <w:drawing>
                                <wp:inline distT="0" distB="0" distL="0" distR="0" wp14:anchorId="6942B1E7" wp14:editId="035674BB">
                                  <wp:extent cx="2799080" cy="16817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9080" cy="1681776"/>
                                          </a:xfrm>
                                          <a:prstGeom prst="rect">
                                            <a:avLst/>
                                          </a:prstGeom>
                                          <a:noFill/>
                                          <a:ln>
                                            <a:noFill/>
                                          </a:ln>
                                        </pic:spPr>
                                      </pic:pic>
                                    </a:graphicData>
                                  </a:graphic>
                                </wp:inline>
                              </w:drawing>
                            </w:r>
                            <w:r w:rsidR="00C4278A">
                              <w:rPr>
                                <w:noProof/>
                              </w:rPr>
                              <w:drawing>
                                <wp:inline distT="0" distB="0" distL="0" distR="0" wp14:anchorId="3A7284A3" wp14:editId="565730B6">
                                  <wp:extent cx="2809875" cy="1490345"/>
                                  <wp:effectExtent l="0" t="0" r="9525" b="146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C4278A" w:rsidRPr="000B73B1">
                              <w:rPr>
                                <w:noProof/>
                              </w:rPr>
                              <w:drawing>
                                <wp:inline distT="0" distB="0" distL="0" distR="0" wp14:anchorId="69F4AB9A" wp14:editId="6A682BF4">
                                  <wp:extent cx="2838450" cy="148573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165" cy="149814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BFDD1B7" id="_x0000_s1030" type="#_x0000_t202" style="position:absolute;margin-left:184.3pt;margin-top:1pt;width:235.5pt;height:125.2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">
                <v:textbox>
                  <w:txbxContent>
                    <w:p w14:paraId="391C8A24" w14:textId="34954A23" w:rsidR="00C4278A" w:rsidRDefault="00693E55" w:rsidP="000B73B1">
                      <w:pPr>
                        <w:ind w:left="0" w:firstLine="0"/>
                      </w:pPr>
                      <w:r w:rsidRPr="00693E55">
                        <w:drawing>
                          <wp:inline distT="0" distB="0" distL="0" distR="0" wp14:anchorId="6D6D1EF0" wp14:editId="46DC811A">
                            <wp:extent cx="2828925" cy="1490345"/>
                            <wp:effectExtent l="0" t="0" r="9525" b="0"/>
                            <wp:docPr id="700603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1490345"/>
                                    </a:xfrm>
                                    <a:prstGeom prst="rect">
                                      <a:avLst/>
                                    </a:prstGeom>
                                    <a:noFill/>
                                    <a:ln>
                                      <a:noFill/>
                                    </a:ln>
                                  </pic:spPr>
                                </pic:pic>
                              </a:graphicData>
                            </a:graphic>
                          </wp:inline>
                        </w:drawing>
                      </w:r>
                      <w:r w:rsidR="0061318C" w:rsidRPr="0061318C">
                        <w:rPr>
                          <w:noProof/>
                        </w:rPr>
                        <w:drawing>
                          <wp:inline distT="0" distB="0" distL="0" distR="0" wp14:anchorId="5A5B0333" wp14:editId="20333829">
                            <wp:extent cx="2798587" cy="15144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784" cy="1515664"/>
                                    </a:xfrm>
                                    <a:prstGeom prst="rect">
                                      <a:avLst/>
                                    </a:prstGeom>
                                    <a:noFill/>
                                    <a:ln>
                                      <a:noFill/>
                                    </a:ln>
                                  </pic:spPr>
                                </pic:pic>
                              </a:graphicData>
                            </a:graphic>
                          </wp:inline>
                        </w:drawing>
                      </w:r>
                      <w:r w:rsidR="00C4278A" w:rsidRPr="00A2053B">
                        <w:rPr>
                          <w:noProof/>
                        </w:rPr>
                        <w:drawing>
                          <wp:inline distT="0" distB="0" distL="0" distR="0" wp14:anchorId="6942B1E7" wp14:editId="035674BB">
                            <wp:extent cx="2799080" cy="16817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9080" cy="1681776"/>
                                    </a:xfrm>
                                    <a:prstGeom prst="rect">
                                      <a:avLst/>
                                    </a:prstGeom>
                                    <a:noFill/>
                                    <a:ln>
                                      <a:noFill/>
                                    </a:ln>
                                  </pic:spPr>
                                </pic:pic>
                              </a:graphicData>
                            </a:graphic>
                          </wp:inline>
                        </w:drawing>
                      </w:r>
                      <w:r w:rsidR="00C4278A">
                        <w:rPr>
                          <w:noProof/>
                        </w:rPr>
                        <w:drawing>
                          <wp:inline distT="0" distB="0" distL="0" distR="0" wp14:anchorId="3A7284A3" wp14:editId="565730B6">
                            <wp:extent cx="2809875" cy="1490345"/>
                            <wp:effectExtent l="0" t="0" r="9525" b="146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00C4278A" w:rsidRPr="000B73B1">
                        <w:rPr>
                          <w:noProof/>
                        </w:rPr>
                        <w:drawing>
                          <wp:inline distT="0" distB="0" distL="0" distR="0" wp14:anchorId="69F4AB9A" wp14:editId="6A682BF4">
                            <wp:extent cx="2838450" cy="148573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2165" cy="1498147"/>
                                    </a:xfrm>
                                    <a:prstGeom prst="rect">
                                      <a:avLst/>
                                    </a:prstGeom>
                                    <a:noFill/>
                                    <a:ln>
                                      <a:noFill/>
                                    </a:ln>
                                  </pic:spPr>
                                </pic:pic>
                              </a:graphicData>
                            </a:graphic>
                          </wp:inline>
                        </w:drawing>
                      </w:r>
                    </w:p>
                  </w:txbxContent>
                </v:textbox>
                <w10:wrap type="square" anchorx="margin"/>
              </v:shape>
            </w:pict>
          </mc:Fallback>
        </mc:AlternateContent>
      </w:r>
      <w:r w:rsidR="0072262F">
        <w:t xml:space="preserve">Figure </w:t>
      </w:r>
      <w:r w:rsidR="00350B9D">
        <w:t>2</w:t>
      </w:r>
      <w:r w:rsidR="00A2053B">
        <w:t>a and 2b</w:t>
      </w:r>
      <w:r w:rsidR="0072262F">
        <w:t xml:space="preserve">.  Precipitation totals </w:t>
      </w:r>
      <w:r w:rsidR="00FD3FFB">
        <w:t>(in</w:t>
      </w:r>
      <w:r w:rsidR="00A2053B">
        <w:t xml:space="preserve">.) </w:t>
      </w:r>
      <w:r w:rsidR="0072262F">
        <w:t>in Cheyenne, WY (1984-</w:t>
      </w:r>
      <w:r w:rsidR="00E76744">
        <w:t>202</w:t>
      </w:r>
      <w:r w:rsidR="00693E55">
        <w:t>2</w:t>
      </w:r>
      <w:r w:rsidR="0072262F">
        <w:t>)</w:t>
      </w:r>
      <w:r w:rsidR="00FD3FFB">
        <w:t xml:space="preserve"> for</w:t>
      </w:r>
      <w:r w:rsidR="0072262F">
        <w:t xml:space="preserve"> the early growing season (spring</w:t>
      </w:r>
      <w:r w:rsidR="00FD3FFB">
        <w:t>; April-June</w:t>
      </w:r>
      <w:r w:rsidR="0072262F">
        <w:t>)</w:t>
      </w:r>
      <w:r w:rsidR="00506ABC">
        <w:t xml:space="preserve"> and</w:t>
      </w:r>
      <w:r w:rsidR="0072262F">
        <w:t xml:space="preserve"> the late growing season (summer</w:t>
      </w:r>
      <w:r w:rsidR="00FD3FFB">
        <w:t>; July-September</w:t>
      </w:r>
      <w:r w:rsidR="0072262F">
        <w:t>)</w:t>
      </w:r>
      <w:r w:rsidR="00FD3FFB">
        <w:t>.</w:t>
      </w:r>
    </w:p>
    <w:p w14:paraId="3F5EDB2A" w14:textId="7F4CF027" w:rsidR="000B73B1" w:rsidRDefault="0061318C" w:rsidP="000B73B1">
      <w:pPr>
        <w:spacing w:after="0" w:line="259" w:lineRule="auto"/>
        <w:ind w:left="0" w:firstLine="0"/>
      </w:pPr>
      <w:r>
        <w:rPr>
          <w:noProof/>
        </w:rPr>
        <mc:AlternateContent>
          <mc:Choice Requires="wps">
            <w:drawing>
              <wp:anchor distT="45720" distB="45720" distL="114300" distR="114300" simplePos="0" relativeHeight="251668480" behindDoc="0" locked="0" layoutInCell="1" allowOverlap="1" wp14:anchorId="1C42A589" wp14:editId="720B51BA">
                <wp:simplePos x="0" y="0"/>
                <wp:positionH relativeFrom="column">
                  <wp:posOffset>3076575</wp:posOffset>
                </wp:positionH>
                <wp:positionV relativeFrom="paragraph">
                  <wp:posOffset>391160</wp:posOffset>
                </wp:positionV>
                <wp:extent cx="2962275" cy="1781175"/>
                <wp:effectExtent l="0" t="0" r="28575" b="28575"/>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1781175"/>
                        </a:xfrm>
                        <a:prstGeom prst="rect">
                          <a:avLst/>
                        </a:prstGeom>
                        <a:solidFill>
                          <a:srgbClr val="FFFFFF"/>
                        </a:solidFill>
                        <a:ln w="9525">
                          <a:solidFill>
                            <a:srgbClr val="000000"/>
                          </a:solidFill>
                          <a:miter lim="800000"/>
                          <a:headEnd/>
                          <a:tailEnd/>
                        </a:ln>
                      </wps:spPr>
                      <wps:txbx>
                        <w:txbxContent>
                          <w:p w14:paraId="228BB15C" w14:textId="3134B102" w:rsidR="00C4278A" w:rsidRDefault="00693E55">
                            <w:r w:rsidRPr="00693E55">
                              <w:rPr>
                                <w:noProof/>
                              </w:rPr>
                              <w:drawing>
                                <wp:inline distT="0" distB="0" distL="0" distR="0" wp14:anchorId="352AD543" wp14:editId="018B231D">
                                  <wp:extent cx="2819400" cy="1680845"/>
                                  <wp:effectExtent l="0" t="0" r="0" b="0"/>
                                  <wp:docPr id="1070190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9400" cy="1680845"/>
                                          </a:xfrm>
                                          <a:prstGeom prst="rect">
                                            <a:avLst/>
                                          </a:prstGeom>
                                          <a:noFill/>
                                          <a:ln>
                                            <a:noFill/>
                                          </a:ln>
                                        </pic:spPr>
                                      </pic:pic>
                                    </a:graphicData>
                                  </a:graphic>
                                </wp:inline>
                              </w:drawing>
                            </w:r>
                            <w:r>
                              <w:rPr>
                                <w:noProof/>
                              </w:rPr>
                              <w:drawing>
                                <wp:inline distT="0" distB="0" distL="0" distR="0" wp14:anchorId="380488E5" wp14:editId="1E29ED73">
                                  <wp:extent cx="2828925" cy="1680845"/>
                                  <wp:effectExtent l="0" t="0" r="9525" b="14605"/>
                                  <wp:docPr id="237224289" name="Chart 1">
                                    <a:extLst xmlns:a="http://schemas.openxmlformats.org/drawingml/2006/main">
                                      <a:ext uri="{FF2B5EF4-FFF2-40B4-BE49-F238E27FC236}">
                                        <a16:creationId xmlns:a16="http://schemas.microsoft.com/office/drawing/2014/main" id="{1B0D2F08-D6E0-356F-ED12-04A5075E8B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sidR="0061318C" w:rsidRPr="0061318C">
                              <w:rPr>
                                <w:noProof/>
                              </w:rPr>
                              <w:drawing>
                                <wp:inline distT="0" distB="0" distL="0" distR="0" wp14:anchorId="6602EA62" wp14:editId="2ADFAA4D">
                                  <wp:extent cx="2703195" cy="1676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4903" cy="1677459"/>
                                          </a:xfrm>
                                          <a:prstGeom prst="rect">
                                            <a:avLst/>
                                          </a:prstGeom>
                                          <a:noFill/>
                                          <a:ln>
                                            <a:noFill/>
                                          </a:ln>
                                        </pic:spPr>
                                      </pic:pic>
                                    </a:graphicData>
                                  </a:graphic>
                                </wp:inline>
                              </w:drawing>
                            </w:r>
                            <w:r w:rsidR="00C4278A">
                              <w:rPr>
                                <w:noProof/>
                              </w:rPr>
                              <w:drawing>
                                <wp:inline distT="0" distB="0" distL="0" distR="0" wp14:anchorId="3F6A00A6" wp14:editId="7AF342B1">
                                  <wp:extent cx="2703830" cy="1774190"/>
                                  <wp:effectExtent l="0" t="0" r="10795" b="1651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C4278A" w:rsidRPr="000B73B1">
                              <w:rPr>
                                <w:noProof/>
                              </w:rPr>
                              <w:drawing>
                                <wp:inline distT="0" distB="0" distL="0" distR="0" wp14:anchorId="1AB190BE" wp14:editId="290A795B">
                                  <wp:extent cx="2724150" cy="178967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1396" cy="179443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C42A589" id="_x0000_s1031" type="#_x0000_t202" style="position:absolute;margin-left:242.25pt;margin-top:30.8pt;width:233.25pt;height:14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">
                <v:textbox>
                  <w:txbxContent>
                    <w:p w14:paraId="228BB15C" w14:textId="3134B102" w:rsidR="00C4278A" w:rsidRDefault="00693E55">
                      <w:r w:rsidRPr="00693E55">
                        <w:drawing>
                          <wp:inline distT="0" distB="0" distL="0" distR="0" wp14:anchorId="352AD543" wp14:editId="018B231D">
                            <wp:extent cx="2819400" cy="1680845"/>
                            <wp:effectExtent l="0" t="0" r="0" b="0"/>
                            <wp:docPr id="1070190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9400" cy="1680845"/>
                                    </a:xfrm>
                                    <a:prstGeom prst="rect">
                                      <a:avLst/>
                                    </a:prstGeom>
                                    <a:noFill/>
                                    <a:ln>
                                      <a:noFill/>
                                    </a:ln>
                                  </pic:spPr>
                                </pic:pic>
                              </a:graphicData>
                            </a:graphic>
                          </wp:inline>
                        </w:drawing>
                      </w:r>
                      <w:r>
                        <w:rPr>
                          <w:noProof/>
                        </w:rPr>
                        <w:drawing>
                          <wp:inline distT="0" distB="0" distL="0" distR="0" wp14:anchorId="380488E5" wp14:editId="1E29ED73">
                            <wp:extent cx="2828925" cy="1680845"/>
                            <wp:effectExtent l="0" t="0" r="9525" b="14605"/>
                            <wp:docPr id="237224289" name="Chart 1">
                              <a:extLst xmlns:a="http://schemas.openxmlformats.org/drawingml/2006/main">
                                <a:ext uri="{FF2B5EF4-FFF2-40B4-BE49-F238E27FC236}">
                                  <a16:creationId xmlns:a16="http://schemas.microsoft.com/office/drawing/2014/main" id="{1B0D2F08-D6E0-356F-ED12-04A5075E8B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61318C" w:rsidRPr="0061318C">
                        <w:rPr>
                          <w:noProof/>
                        </w:rPr>
                        <w:drawing>
                          <wp:inline distT="0" distB="0" distL="0" distR="0" wp14:anchorId="6602EA62" wp14:editId="2ADFAA4D">
                            <wp:extent cx="2703195" cy="1676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4903" cy="1677459"/>
                                    </a:xfrm>
                                    <a:prstGeom prst="rect">
                                      <a:avLst/>
                                    </a:prstGeom>
                                    <a:noFill/>
                                    <a:ln>
                                      <a:noFill/>
                                    </a:ln>
                                  </pic:spPr>
                                </pic:pic>
                              </a:graphicData>
                            </a:graphic>
                          </wp:inline>
                        </w:drawing>
                      </w:r>
                      <w:r w:rsidR="00C4278A">
                        <w:rPr>
                          <w:noProof/>
                        </w:rPr>
                        <w:drawing>
                          <wp:inline distT="0" distB="0" distL="0" distR="0" wp14:anchorId="3F6A00A6" wp14:editId="7AF342B1">
                            <wp:extent cx="2703830" cy="1774190"/>
                            <wp:effectExtent l="0" t="0" r="10795" b="1651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C4278A" w:rsidRPr="000B73B1">
                        <w:rPr>
                          <w:noProof/>
                        </w:rPr>
                        <w:drawing>
                          <wp:inline distT="0" distB="0" distL="0" distR="0" wp14:anchorId="1AB190BE" wp14:editId="290A795B">
                            <wp:extent cx="2724150" cy="178967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1396" cy="1794431"/>
                                    </a:xfrm>
                                    <a:prstGeom prst="rect">
                                      <a:avLst/>
                                    </a:prstGeom>
                                    <a:noFill/>
                                    <a:ln>
                                      <a:noFill/>
                                    </a:ln>
                                  </pic:spPr>
                                </pic:pic>
                              </a:graphicData>
                            </a:graphic>
                          </wp:inline>
                        </w:drawing>
                      </w:r>
                    </w:p>
                  </w:txbxContent>
                </v:textbox>
                <w10:wrap type="square"/>
              </v:shape>
            </w:pict>
          </mc:Fallback>
        </mc:AlternateContent>
      </w:r>
      <w:r w:rsidR="000B73B1">
        <w:rPr>
          <w:noProof/>
        </w:rPr>
        <mc:AlternateContent>
          <mc:Choice Requires="wps">
            <w:drawing>
              <wp:anchor distT="45720" distB="45720" distL="114300" distR="114300" simplePos="0" relativeHeight="251666432" behindDoc="0" locked="0" layoutInCell="1" allowOverlap="1" wp14:anchorId="7370322C" wp14:editId="3AF7A320">
                <wp:simplePos x="0" y="0"/>
                <wp:positionH relativeFrom="margin">
                  <wp:align>left</wp:align>
                </wp:positionH>
                <wp:positionV relativeFrom="paragraph">
                  <wp:posOffset>386715</wp:posOffset>
                </wp:positionV>
                <wp:extent cx="2924175" cy="1781175"/>
                <wp:effectExtent l="0" t="0" r="28575" b="28575"/>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781175"/>
                        </a:xfrm>
                        <a:prstGeom prst="rect">
                          <a:avLst/>
                        </a:prstGeom>
                        <a:solidFill>
                          <a:srgbClr val="FFFFFF"/>
                        </a:solidFill>
                        <a:ln w="9525">
                          <a:solidFill>
                            <a:srgbClr val="000000"/>
                          </a:solidFill>
                          <a:miter lim="800000"/>
                          <a:headEnd/>
                          <a:tailEnd/>
                        </a:ln>
                      </wps:spPr>
                      <wps:txbx>
                        <w:txbxContent>
                          <w:p w14:paraId="242E4522" w14:textId="78D34DC3" w:rsidR="00C4278A" w:rsidRDefault="00693E55" w:rsidP="000B73B1">
                            <w:pPr>
                              <w:ind w:left="0" w:firstLine="0"/>
                            </w:pPr>
                            <w:r w:rsidRPr="00693E55">
                              <w:rPr>
                                <w:noProof/>
                              </w:rPr>
                              <w:drawing>
                                <wp:inline distT="0" distB="0" distL="0" distR="0" wp14:anchorId="71922CC1" wp14:editId="061E2BDB">
                                  <wp:extent cx="2732405" cy="1640840"/>
                                  <wp:effectExtent l="0" t="0" r="0" b="0"/>
                                  <wp:docPr id="167876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32405" cy="1640840"/>
                                          </a:xfrm>
                                          <a:prstGeom prst="rect">
                                            <a:avLst/>
                                          </a:prstGeom>
                                          <a:noFill/>
                                          <a:ln>
                                            <a:noFill/>
                                          </a:ln>
                                        </pic:spPr>
                                      </pic:pic>
                                    </a:graphicData>
                                  </a:graphic>
                                </wp:inline>
                              </w:drawing>
                            </w:r>
                            <w:r w:rsidR="0061318C" w:rsidRPr="0061318C">
                              <w:rPr>
                                <w:noProof/>
                              </w:rPr>
                              <w:drawing>
                                <wp:inline distT="0" distB="0" distL="0" distR="0" wp14:anchorId="4C1A2272" wp14:editId="5A555527">
                                  <wp:extent cx="2732405" cy="1640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2405" cy="164057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370322C" id="_x0000_s1032" type="#_x0000_t202" style="position:absolute;margin-left:0;margin-top:30.45pt;width:230.25pt;height:140.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">
                <v:textbox>
                  <w:txbxContent>
                    <w:p w14:paraId="242E4522" w14:textId="78D34DC3" w:rsidR="00C4278A" w:rsidRDefault="00693E55" w:rsidP="000B73B1">
                      <w:pPr>
                        <w:ind w:left="0" w:firstLine="0"/>
                      </w:pPr>
                      <w:r w:rsidRPr="00693E55">
                        <w:drawing>
                          <wp:inline distT="0" distB="0" distL="0" distR="0" wp14:anchorId="71922CC1" wp14:editId="061E2BDB">
                            <wp:extent cx="2732405" cy="1640840"/>
                            <wp:effectExtent l="0" t="0" r="0" b="0"/>
                            <wp:docPr id="167876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2405" cy="1640840"/>
                                    </a:xfrm>
                                    <a:prstGeom prst="rect">
                                      <a:avLst/>
                                    </a:prstGeom>
                                    <a:noFill/>
                                    <a:ln>
                                      <a:noFill/>
                                    </a:ln>
                                  </pic:spPr>
                                </pic:pic>
                              </a:graphicData>
                            </a:graphic>
                          </wp:inline>
                        </w:drawing>
                      </w:r>
                      <w:r w:rsidR="0061318C" w:rsidRPr="0061318C">
                        <w:rPr>
                          <w:noProof/>
                        </w:rPr>
                        <w:drawing>
                          <wp:inline distT="0" distB="0" distL="0" distR="0" wp14:anchorId="4C1A2272" wp14:editId="5A555527">
                            <wp:extent cx="2732405" cy="1640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2405" cy="1640574"/>
                                    </a:xfrm>
                                    <a:prstGeom prst="rect">
                                      <a:avLst/>
                                    </a:prstGeom>
                                    <a:noFill/>
                                    <a:ln>
                                      <a:noFill/>
                                    </a:ln>
                                  </pic:spPr>
                                </pic:pic>
                              </a:graphicData>
                            </a:graphic>
                          </wp:inline>
                        </w:drawing>
                      </w:r>
                    </w:p>
                  </w:txbxContent>
                </v:textbox>
                <w10:wrap type="square" anchorx="margin"/>
              </v:shape>
            </w:pict>
          </mc:Fallback>
        </mc:AlternateContent>
      </w:r>
    </w:p>
    <w:p w14:paraId="350ABEE3" w14:textId="77777777" w:rsidR="000B73B1" w:rsidRDefault="000B73B1" w:rsidP="000B73B1">
      <w:pPr>
        <w:spacing w:after="0" w:line="259" w:lineRule="auto"/>
        <w:ind w:left="0" w:firstLine="0"/>
      </w:pPr>
    </w:p>
    <w:p w14:paraId="7849E221" w14:textId="1C2C5AA0" w:rsidR="0072262F" w:rsidRDefault="007649CF" w:rsidP="000B73B1">
      <w:pPr>
        <w:spacing w:after="0" w:line="259" w:lineRule="auto"/>
        <w:ind w:left="0" w:firstLine="0"/>
      </w:pPr>
      <w:r>
        <w:t xml:space="preserve">Figure </w:t>
      </w:r>
      <w:r w:rsidR="00A2053B">
        <w:t>2c and 2d</w:t>
      </w:r>
      <w:r w:rsidR="0072262F">
        <w:t xml:space="preserve">. </w:t>
      </w:r>
      <w:r w:rsidR="000B73B1">
        <w:t xml:space="preserve"> </w:t>
      </w:r>
      <w:r w:rsidR="0072262F">
        <w:t xml:space="preserve">Mean </w:t>
      </w:r>
      <w:r w:rsidR="00780A5C">
        <w:t xml:space="preserve">monthly </w:t>
      </w:r>
      <w:r w:rsidR="0072262F">
        <w:t xml:space="preserve">temperature </w:t>
      </w:r>
      <w:r w:rsidR="00FD3FFB">
        <w:t>(</w:t>
      </w:r>
      <w:r w:rsidR="00FD3FFB">
        <w:sym w:font="Symbol" w:char="F0B0"/>
      </w:r>
      <w:r w:rsidR="00FD3FFB">
        <w:t xml:space="preserve">F) </w:t>
      </w:r>
      <w:r w:rsidR="0072262F">
        <w:t>in Cheyenne, WY (1984-</w:t>
      </w:r>
      <w:r w:rsidR="00E76744">
        <w:t>202</w:t>
      </w:r>
      <w:r w:rsidR="00693E55">
        <w:t>2</w:t>
      </w:r>
      <w:r w:rsidR="0072262F">
        <w:t>)</w:t>
      </w:r>
      <w:r w:rsidR="00FD3FFB">
        <w:t xml:space="preserve"> for </w:t>
      </w:r>
      <w:r w:rsidR="0072262F">
        <w:t>the early growing season (spring</w:t>
      </w:r>
      <w:r w:rsidR="00FD3FFB">
        <w:t>; April-June</w:t>
      </w:r>
      <w:r w:rsidR="0072262F">
        <w:t>)</w:t>
      </w:r>
      <w:r w:rsidR="00780A5C">
        <w:t xml:space="preserve"> and</w:t>
      </w:r>
      <w:r w:rsidR="0072262F">
        <w:t xml:space="preserve"> the late growing season (summer</w:t>
      </w:r>
      <w:r w:rsidR="00FD3FFB">
        <w:t>; July-September</w:t>
      </w:r>
      <w:r w:rsidR="0072262F">
        <w:t>)</w:t>
      </w:r>
      <w:r w:rsidR="00FD3FFB">
        <w:t>.</w:t>
      </w:r>
      <w:r w:rsidR="00780A5C">
        <w:t xml:space="preserve">  </w:t>
      </w:r>
    </w:p>
    <w:p w14:paraId="43E11A6F" w14:textId="43E22D6D" w:rsidR="00147136" w:rsidRDefault="00147136" w:rsidP="000B73B1">
      <w:pPr>
        <w:spacing w:after="0" w:line="259" w:lineRule="auto"/>
        <w:ind w:left="0" w:firstLine="0"/>
      </w:pPr>
    </w:p>
    <w:p w14:paraId="09E34EAA" w14:textId="2D01E16E" w:rsidR="00147136" w:rsidRDefault="00147136" w:rsidP="00147136">
      <w:pPr>
        <w:spacing w:after="0" w:line="259" w:lineRule="auto"/>
        <w:ind w:left="0" w:firstLine="720"/>
      </w:pPr>
      <w:r>
        <w:t xml:space="preserve">Characterization of FEWAFB climate conditions and their influence on COBP using monthly datasets can be confounded by short-term weather events and anomalous months.  For example, the start of COBP monitoring was preceded by a flood on August 1, 1985 that was classified as a 100-year flood event (USDI Geological Survey 1989) and shows up as a summer </w:t>
      </w:r>
      <w:r>
        <w:lastRenderedPageBreak/>
        <w:t>spike in 1985 precipitation (Figure 2</w:t>
      </w:r>
      <w:r w:rsidRPr="00F45159">
        <w:t xml:space="preserve">).  </w:t>
      </w:r>
      <w:r>
        <w:t xml:space="preserve">There are also localized weather events associated with storm cells that can affect parts of the population differently such as hail damage. </w:t>
      </w:r>
    </w:p>
    <w:p w14:paraId="3C3212BA" w14:textId="68D8CA81" w:rsidR="00F020D5" w:rsidRDefault="00F020D5" w:rsidP="00147136">
      <w:pPr>
        <w:spacing w:after="0" w:line="259" w:lineRule="auto"/>
        <w:ind w:left="0" w:firstLine="720"/>
      </w:pPr>
    </w:p>
    <w:p w14:paraId="5FDDA0A9" w14:textId="2D252925" w:rsidR="00F020D5" w:rsidRDefault="00F020D5" w:rsidP="00147136">
      <w:pPr>
        <w:spacing w:after="0" w:line="259" w:lineRule="auto"/>
        <w:ind w:left="0" w:firstLine="720"/>
      </w:pPr>
      <w:r>
        <w:t xml:space="preserve">Annual meteorological trends have </w:t>
      </w:r>
      <w:r w:rsidR="003559F2">
        <w:t>annual oscillation and</w:t>
      </w:r>
      <w:r>
        <w:t xml:space="preserve"> gradual</w:t>
      </w:r>
      <w:r w:rsidR="003559F2">
        <w:t xml:space="preserve"> shifts</w:t>
      </w:r>
      <w:r>
        <w:t>, but annual streamflow trends have been episodic (Figure 3</w:t>
      </w:r>
      <w:r w:rsidR="00723298">
        <w:t>; USGS 2018</w:t>
      </w:r>
      <w:r>
        <w:t xml:space="preserve">).  Crow Creek is the only perennial stream on FEWAFB with a major watershed that includes the municipal water source for the City of Cheyenne, and intervening irrigation use.  While streamflow data collection </w:t>
      </w:r>
      <w:r w:rsidR="002363FC">
        <w:t xml:space="preserve">as average daily discharge </w:t>
      </w:r>
      <w:r>
        <w:t xml:space="preserve">are </w:t>
      </w:r>
      <w:r w:rsidR="00723298">
        <w:t>no longer collected on it</w:t>
      </w:r>
      <w:r>
        <w:t xml:space="preserve">, the monitoring period encapsulates a prolonged period of drought </w:t>
      </w:r>
      <w:r w:rsidR="002363FC">
        <w:t xml:space="preserve">between </w:t>
      </w:r>
      <w:r>
        <w:t>1999-2008.</w:t>
      </w:r>
    </w:p>
    <w:p w14:paraId="29B4538D" w14:textId="7DB603EE" w:rsidR="00F020D5" w:rsidRDefault="00F020D5" w:rsidP="00147136">
      <w:pPr>
        <w:spacing w:after="0" w:line="259" w:lineRule="auto"/>
        <w:ind w:left="0" w:firstLine="720"/>
      </w:pPr>
      <w:r>
        <w:rPr>
          <w:noProof/>
        </w:rPr>
        <mc:AlternateContent>
          <mc:Choice Requires="wps">
            <w:drawing>
              <wp:anchor distT="45720" distB="45720" distL="114300" distR="114300" simplePos="0" relativeHeight="251676672" behindDoc="0" locked="0" layoutInCell="1" allowOverlap="1" wp14:anchorId="36D9A20B" wp14:editId="59F4DBF6">
                <wp:simplePos x="0" y="0"/>
                <wp:positionH relativeFrom="margin">
                  <wp:align>right</wp:align>
                </wp:positionH>
                <wp:positionV relativeFrom="paragraph">
                  <wp:posOffset>266700</wp:posOffset>
                </wp:positionV>
                <wp:extent cx="6057900" cy="344805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3448050"/>
                        </a:xfrm>
                        <a:prstGeom prst="rect">
                          <a:avLst/>
                        </a:prstGeom>
                        <a:solidFill>
                          <a:srgbClr val="FFFFFF"/>
                        </a:solidFill>
                        <a:ln w="9525">
                          <a:solidFill>
                            <a:srgbClr val="000000"/>
                          </a:solidFill>
                          <a:miter lim="800000"/>
                          <a:headEnd/>
                          <a:tailEnd/>
                        </a:ln>
                      </wps:spPr>
                      <wps:txbx>
                        <w:txbxContent>
                          <w:p w14:paraId="6F53329A" w14:textId="4DEC455D" w:rsidR="00F020D5" w:rsidRDefault="00F020D5">
                            <w:r>
                              <w:rPr>
                                <w:noProof/>
                              </w:rPr>
                              <w:drawing>
                                <wp:inline distT="0" distB="0" distL="0" distR="0" wp14:anchorId="3FCBE02D" wp14:editId="048DAE76">
                                  <wp:extent cx="5857875" cy="33432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D9A20B" id="_x0000_s1033" type="#_x0000_t202" style="position:absolute;left:0;text-align:left;margin-left:425.8pt;margin-top:21pt;width:477pt;height:271.5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">
                <v:textbox>
                  <w:txbxContent>
                    <w:p w14:paraId="6F53329A" w14:textId="4DEC455D" w:rsidR="00F020D5" w:rsidRDefault="00F020D5">
                      <w:r>
                        <w:rPr>
                          <w:noProof/>
                        </w:rPr>
                        <w:drawing>
                          <wp:inline distT="0" distB="0" distL="0" distR="0" wp14:anchorId="3FCBE02D" wp14:editId="048DAE76">
                            <wp:extent cx="5857875" cy="33432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xbxContent>
                </v:textbox>
                <w10:wrap type="square" anchorx="margin"/>
              </v:shape>
            </w:pict>
          </mc:Fallback>
        </mc:AlternateContent>
      </w:r>
    </w:p>
    <w:p w14:paraId="7DD2FB9D" w14:textId="2B83E35C" w:rsidR="00F020D5" w:rsidRDefault="00F020D5" w:rsidP="00147136">
      <w:pPr>
        <w:spacing w:after="0" w:line="259" w:lineRule="auto"/>
        <w:ind w:left="0" w:firstLine="720"/>
      </w:pPr>
    </w:p>
    <w:p w14:paraId="56F58D62" w14:textId="2BAE4239" w:rsidR="00147136" w:rsidRPr="00F020D5" w:rsidRDefault="00F020D5" w:rsidP="000B73B1">
      <w:pPr>
        <w:spacing w:after="0" w:line="259" w:lineRule="auto"/>
        <w:ind w:left="0" w:firstLine="0"/>
        <w:rPr>
          <w:u w:val="single"/>
        </w:rPr>
      </w:pPr>
      <w:r>
        <w:t xml:space="preserve">Figure 3.  Crow Creek annual stream flow (1993-2018). USGS stream monitoring site at upper end of Crow Creek at FEWAFB border </w:t>
      </w:r>
      <w:r w:rsidRPr="001F4966">
        <w:t>(</w:t>
      </w:r>
      <w:r w:rsidR="001F4966" w:rsidRPr="001F4966">
        <w:t>USGS site no. 06755950)</w:t>
      </w:r>
    </w:p>
    <w:p w14:paraId="677F46B7" w14:textId="77777777" w:rsidR="003B0CC0" w:rsidRDefault="003B0CC0" w:rsidP="000B73B1">
      <w:pPr>
        <w:spacing w:after="0" w:line="259" w:lineRule="auto"/>
        <w:ind w:left="0" w:firstLine="0"/>
      </w:pPr>
    </w:p>
    <w:p w14:paraId="42B1D413" w14:textId="77777777" w:rsidR="00F34F95" w:rsidRDefault="00F34F95">
      <w:pPr>
        <w:spacing w:after="0" w:line="240" w:lineRule="auto"/>
        <w:ind w:left="0" w:firstLine="0"/>
        <w:rPr>
          <w:b/>
        </w:rPr>
      </w:pPr>
      <w:bookmarkStart w:id="89" w:name="_Toc69995110"/>
      <w:r>
        <w:br w:type="page"/>
      </w:r>
    </w:p>
    <w:p w14:paraId="4574F9C2" w14:textId="70D1FBB2" w:rsidR="001F4F2E" w:rsidRDefault="00C918AE">
      <w:pPr>
        <w:pStyle w:val="Heading1"/>
        <w:ind w:right="216"/>
        <w:jc w:val="center"/>
      </w:pPr>
      <w:r>
        <w:lastRenderedPageBreak/>
        <w:t>METHODS</w:t>
      </w:r>
      <w:bookmarkEnd w:id="89"/>
      <w:r>
        <w:t xml:space="preserve"> </w:t>
      </w:r>
    </w:p>
    <w:p w14:paraId="339E655D" w14:textId="77777777" w:rsidR="001F4F2E" w:rsidRDefault="00C918AE" w:rsidP="005933F2">
      <w:pPr>
        <w:pStyle w:val="Heading2"/>
        <w:ind w:right="216"/>
      </w:pPr>
      <w:bookmarkStart w:id="90" w:name="_Toc69995111"/>
      <w:r>
        <w:t>Field census</w:t>
      </w:r>
      <w:bookmarkEnd w:id="90"/>
      <w:r>
        <w:t xml:space="preserve"> </w:t>
      </w:r>
    </w:p>
    <w:p w14:paraId="5EA36B1D" w14:textId="2077BCC9" w:rsidR="0033426D" w:rsidRDefault="00C918AE" w:rsidP="00CA2952">
      <w:pPr>
        <w:ind w:left="9" w:right="208"/>
      </w:pPr>
      <w:r>
        <w:t xml:space="preserve">      </w:t>
      </w:r>
      <w:r>
        <w:tab/>
      </w:r>
      <w:r w:rsidR="00A724C8">
        <w:t>A</w:t>
      </w:r>
      <w:r>
        <w:t>nnual census of flowering COBP was initiated in 1986 by Hollis Marriott through Wyoming Natural Diversity Database (WYNDD; Marriott 1988) to gauge overall population trends under Res</w:t>
      </w:r>
      <w:r w:rsidR="0033426D">
        <w:t xml:space="preserve">earch Natural Area objectives.  It was timed during or after peak flowering in August or early September.  After a pause in 1987, it was repeated in 1988 and then data collecting was partitioned into creek-segment subsets in 1989. The creek segment level of data analysis </w:t>
      </w:r>
      <w:r w:rsidR="00B50A33">
        <w:t>wa</w:t>
      </w:r>
      <w:r w:rsidR="0033426D">
        <w:t xml:space="preserve">s the scale used in this report, although starting in 2002, we started mapping and recording census results </w:t>
      </w:r>
      <w:r w:rsidR="00655B65">
        <w:t xml:space="preserve">as </w:t>
      </w:r>
      <w:r w:rsidR="003931A7">
        <w:t>points and</w:t>
      </w:r>
      <w:r w:rsidR="0033426D">
        <w:t xml:space="preserve"> polygons</w:t>
      </w:r>
      <w:r w:rsidR="00655B65">
        <w:t>, mapped using Global Positioning System units with generally 10 m or greater separation distance</w:t>
      </w:r>
      <w:r w:rsidR="0033426D">
        <w:t>.</w:t>
      </w:r>
      <w:r w:rsidR="00636C63">
        <w:t xml:space="preserve"> </w:t>
      </w:r>
      <w:r w:rsidR="00D37D63">
        <w:t xml:space="preserve">The </w:t>
      </w:r>
      <w:r w:rsidR="00E76744">
        <w:t>202</w:t>
      </w:r>
      <w:ins w:id="91" w:author="Alice Elizabeth Stears" w:date="2023-05-25T11:43:00Z">
        <w:r w:rsidR="003D6F2E">
          <w:t>2</w:t>
        </w:r>
      </w:ins>
      <w:del w:id="92" w:author="Alice Elizabeth Stears" w:date="2023-05-25T11:43:00Z">
        <w:r w:rsidR="00E76744" w:rsidDel="003D6F2E">
          <w:delText>1</w:delText>
        </w:r>
      </w:del>
      <w:r w:rsidR="00636C63">
        <w:t xml:space="preserve"> </w:t>
      </w:r>
      <w:r w:rsidR="00D37D63">
        <w:t>census signified the 3</w:t>
      </w:r>
      <w:ins w:id="93" w:author="Alice Elizabeth Stears" w:date="2023-05-25T11:43:00Z">
        <w:r w:rsidR="003D6F2E">
          <w:t>5</w:t>
        </w:r>
      </w:ins>
      <w:del w:id="94" w:author="Alice Elizabeth Stears" w:date="2023-05-25T11:43:00Z">
        <w:r w:rsidR="005C196F" w:rsidDel="003D6F2E">
          <w:delText>4</w:delText>
        </w:r>
      </w:del>
      <w:r w:rsidR="005C196F" w:rsidRPr="005C196F">
        <w:rPr>
          <w:vertAlign w:val="superscript"/>
        </w:rPr>
        <w:t>th</w:t>
      </w:r>
      <w:r w:rsidR="005C196F">
        <w:t xml:space="preserve"> </w:t>
      </w:r>
      <w:r w:rsidR="00D37D63" w:rsidRPr="006F568A">
        <w:rPr>
          <w:vertAlign w:val="superscript"/>
        </w:rPr>
        <w:t xml:space="preserve"> </w:t>
      </w:r>
      <w:r w:rsidR="00D37D63">
        <w:t>consecutive year</w:t>
      </w:r>
      <w:r w:rsidR="00445CB0">
        <w:t>, consistent with Heidel and Tuthill (</w:t>
      </w:r>
      <w:r w:rsidR="00E23A6E">
        <w:t xml:space="preserve">2020, </w:t>
      </w:r>
      <w:r w:rsidR="00E76744">
        <w:t>2021</w:t>
      </w:r>
      <w:r w:rsidR="00445CB0">
        <w:t>) and prior year</w:t>
      </w:r>
      <w:r w:rsidR="00655B65">
        <w:t>s</w:t>
      </w:r>
      <w:r w:rsidR="00445CB0">
        <w:t>.</w:t>
      </w:r>
    </w:p>
    <w:p w14:paraId="3E511891" w14:textId="77777777" w:rsidR="0033426D" w:rsidRDefault="0033426D" w:rsidP="00CA2952">
      <w:pPr>
        <w:ind w:left="9" w:right="208"/>
      </w:pPr>
    </w:p>
    <w:p w14:paraId="48285522" w14:textId="665EC2EE" w:rsidR="009346F6" w:rsidRDefault="009346F6" w:rsidP="009346F6">
      <w:pPr>
        <w:ind w:left="9" w:right="208" w:firstLine="710"/>
      </w:pPr>
      <w:r w:rsidRPr="00962AD8">
        <w:t xml:space="preserve">The </w:t>
      </w:r>
      <w:r w:rsidR="00E76744">
        <w:t>202</w:t>
      </w:r>
      <w:r w:rsidR="004F5379">
        <w:t>2</w:t>
      </w:r>
      <w:r w:rsidRPr="00962AD8">
        <w:t xml:space="preserve"> census was conducted by Bonnie Heidel</w:t>
      </w:r>
      <w:r w:rsidR="004F5379">
        <w:t xml:space="preserve"> and</w:t>
      </w:r>
      <w:r w:rsidRPr="00962AD8">
        <w:t xml:space="preserve"> Dorothy Tuthill over the course of f</w:t>
      </w:r>
      <w:r w:rsidR="00C35106">
        <w:t>ive</w:t>
      </w:r>
      <w:r w:rsidRPr="00962AD8">
        <w:t xml:space="preserve"> days between </w:t>
      </w:r>
      <w:r w:rsidR="004F5379">
        <w:t>1-5</w:t>
      </w:r>
      <w:r w:rsidRPr="00962AD8">
        <w:t xml:space="preserve"> August.  </w:t>
      </w:r>
      <w:r w:rsidR="001178A5">
        <w:t>By</w:t>
      </w:r>
      <w:r w:rsidRPr="00962AD8">
        <w:t xml:space="preserve"> census time, </w:t>
      </w:r>
      <w:r w:rsidR="00655B65">
        <w:t xml:space="preserve">all </w:t>
      </w:r>
      <w:r w:rsidR="001178A5">
        <w:t xml:space="preserve">plants producing flowering stems </w:t>
      </w:r>
      <w:r w:rsidR="00655B65">
        <w:t xml:space="preserve">were </w:t>
      </w:r>
      <w:r w:rsidR="001178A5">
        <w:t xml:space="preserve">detectable, despite herbivory or breakage. </w:t>
      </w:r>
      <w:r w:rsidR="00655B65">
        <w:t>Most</w:t>
      </w:r>
      <w:r w:rsidRPr="00962AD8">
        <w:t xml:space="preserve"> were in flower </w:t>
      </w:r>
      <w:r w:rsidR="001178A5">
        <w:t>with</w:t>
      </w:r>
      <w:r w:rsidR="00655B65">
        <w:t xml:space="preserve"> fruits</w:t>
      </w:r>
      <w:r w:rsidR="001178A5">
        <w:t xml:space="preserve"> that</w:t>
      </w:r>
      <w:r w:rsidR="00655B65">
        <w:t xml:space="preserve"> had started to form or already fallen.</w:t>
      </w:r>
      <w:r w:rsidRPr="00962AD8">
        <w:t xml:space="preserve"> </w:t>
      </w:r>
      <w:r w:rsidR="00174E60">
        <w:t xml:space="preserve"> </w:t>
      </w:r>
      <w:r w:rsidRPr="00962AD8">
        <w:t xml:space="preserve">In this report, all reproductive plants are referred to as flowering plants.  </w:t>
      </w:r>
    </w:p>
    <w:p w14:paraId="4E56C6C0" w14:textId="77777777" w:rsidR="009346F6" w:rsidRDefault="009346F6" w:rsidP="009346F6">
      <w:pPr>
        <w:ind w:left="9" w:right="208"/>
      </w:pPr>
    </w:p>
    <w:p w14:paraId="7213A5F0" w14:textId="77777777" w:rsidR="001F4F2E" w:rsidRDefault="00C918AE" w:rsidP="005933F2">
      <w:pPr>
        <w:pStyle w:val="Heading2"/>
        <w:ind w:left="-5"/>
      </w:pPr>
      <w:bookmarkStart w:id="95" w:name="_Toc69995112"/>
      <w:r>
        <w:t>Data analysis</w:t>
      </w:r>
      <w:bookmarkEnd w:id="95"/>
    </w:p>
    <w:p w14:paraId="76D1E17E" w14:textId="2BEB7912" w:rsidR="000E7B48" w:rsidRDefault="00C918AE" w:rsidP="00523771">
      <w:pPr>
        <w:ind w:left="0" w:right="208" w:firstLine="0"/>
        <w:rPr>
          <w:szCs w:val="24"/>
        </w:rPr>
      </w:pPr>
      <w:r>
        <w:t xml:space="preserve">     </w:t>
      </w:r>
      <w:r>
        <w:tab/>
      </w:r>
      <w:r w:rsidR="00962AD8">
        <w:t xml:space="preserve">COBP census results </w:t>
      </w:r>
      <w:r w:rsidR="00655B65">
        <w:t xml:space="preserve">recorded as raw data stored by point or polygon that </w:t>
      </w:r>
      <w:r w:rsidR="00CF0CDA">
        <w:t xml:space="preserve">were compiled </w:t>
      </w:r>
      <w:r w:rsidR="00962AD8">
        <w:t xml:space="preserve">for each creek </w:t>
      </w:r>
      <w:r w:rsidR="00CF0CDA">
        <w:t xml:space="preserve">(Appendix B) </w:t>
      </w:r>
      <w:r w:rsidR="00962AD8">
        <w:t xml:space="preserve">and </w:t>
      </w:r>
      <w:r w:rsidR="00F0633B">
        <w:t xml:space="preserve">creek </w:t>
      </w:r>
      <w:r w:rsidR="00962AD8">
        <w:t xml:space="preserve">segment </w:t>
      </w:r>
      <w:r w:rsidR="00CF0CDA">
        <w:t>(</w:t>
      </w:r>
      <w:r>
        <w:t xml:space="preserve">Appendix </w:t>
      </w:r>
      <w:r w:rsidR="009346F6">
        <w:t>C</w:t>
      </w:r>
      <w:r w:rsidR="00CF0CDA">
        <w:t>)</w:t>
      </w:r>
      <w:r w:rsidR="00655B65">
        <w:t xml:space="preserve"> from a</w:t>
      </w:r>
      <w:r w:rsidR="00CF0CDA">
        <w:t xml:space="preserve"> </w:t>
      </w:r>
      <w:r>
        <w:t xml:space="preserve">master table (Appendix </w:t>
      </w:r>
      <w:r w:rsidR="00F0633B">
        <w:t>D</w:t>
      </w:r>
      <w:r>
        <w:t>)</w:t>
      </w:r>
      <w:r w:rsidR="00655B65">
        <w:t>. Results were</w:t>
      </w:r>
      <w:r>
        <w:t xml:space="preserve"> summarized </w:t>
      </w:r>
      <w:r w:rsidR="000E7B48">
        <w:t>by</w:t>
      </w:r>
      <w:r>
        <w:t xml:space="preserve"> presence/absence </w:t>
      </w:r>
      <w:r w:rsidR="000E7B48">
        <w:t xml:space="preserve">values </w:t>
      </w:r>
      <w:r>
        <w:t xml:space="preserve">in a map (Appendix </w:t>
      </w:r>
      <w:r w:rsidR="00F0633B">
        <w:t>E</w:t>
      </w:r>
      <w:r>
        <w:t xml:space="preserve">).  </w:t>
      </w:r>
      <w:r w:rsidR="00C4278A">
        <w:t xml:space="preserve">Census results were </w:t>
      </w:r>
      <w:ins w:id="96" w:author="Alice Elizabeth Stears" w:date="2023-05-25T13:07:00Z">
        <w:r w:rsidR="00523771">
          <w:t xml:space="preserve">used to examine change in </w:t>
        </w:r>
      </w:ins>
      <w:del w:id="97" w:author="Alice Elizabeth Stears" w:date="2023-05-25T13:07:00Z">
        <w:r w:rsidR="00C4278A" w:rsidDel="00523771">
          <w:delText>plotted</w:delText>
        </w:r>
        <w:r w:rsidR="00E34B04" w:rsidDel="00523771">
          <w:delText xml:space="preserve"> directly</w:delText>
        </w:r>
      </w:del>
      <w:ins w:id="98" w:author="Alice Elizabeth Stears" w:date="2023-05-25T13:07:00Z">
        <w:r w:rsidR="00523771">
          <w:t>abundance of flowering COBP plants</w:t>
        </w:r>
      </w:ins>
      <w:ins w:id="99" w:author="Alice Elizabeth Stears" w:date="2023-05-25T13:06:00Z">
        <w:r w:rsidR="00523771">
          <w:t xml:space="preserve"> as a function of year</w:t>
        </w:r>
      </w:ins>
      <w:r w:rsidR="00E34B04">
        <w:t xml:space="preserve"> </w:t>
      </w:r>
      <w:ins w:id="100" w:author="Alice Elizabeth Stears" w:date="2023-05-25T11:53:00Z">
        <w:r w:rsidR="001B7961">
          <w:t>(Figure 4</w:t>
        </w:r>
      </w:ins>
      <w:ins w:id="101" w:author="Alice Elizabeth Stears" w:date="2023-05-25T13:06:00Z">
        <w:r w:rsidR="00523771">
          <w:t>)</w:t>
        </w:r>
      </w:ins>
      <w:ins w:id="102" w:author="Alice Elizabeth Stears" w:date="2023-05-25T13:07:00Z">
        <w:r w:rsidR="00523771">
          <w:t xml:space="preserve">, and change in </w:t>
        </w:r>
      </w:ins>
      <w:ins w:id="103" w:author="Alice Elizabeth Stears" w:date="2023-05-25T13:08:00Z">
        <w:r w:rsidR="00523771">
          <w:t xml:space="preserve">log-transformed </w:t>
        </w:r>
      </w:ins>
      <w:ins w:id="104" w:author="Alice Elizabeth Stears" w:date="2023-05-25T13:07:00Z">
        <w:r w:rsidR="00523771">
          <w:t>population (or subpopulation) growth rate (lambda) as a function of year</w:t>
        </w:r>
      </w:ins>
      <w:ins w:id="105" w:author="Alice Elizabeth Stears" w:date="2023-05-25T13:08:00Z">
        <w:r w:rsidR="00523771">
          <w:t xml:space="preserve"> (Figure 5).</w:t>
        </w:r>
      </w:ins>
      <w:del w:id="106" w:author="Alice Elizabeth Stears" w:date="2023-05-25T13:11:00Z">
        <w:r w:rsidR="00E34B04" w:rsidDel="00523771">
          <w:delText>and</w:delText>
        </w:r>
        <w:r w:rsidR="00C4278A" w:rsidRPr="00C4278A" w:rsidDel="00523771">
          <w:delText xml:space="preserve"> in log(lambda)</w:delText>
        </w:r>
        <w:r w:rsidR="00E34B04" w:rsidDel="00523771">
          <w:delText>.</w:delText>
        </w:r>
      </w:del>
      <w:r w:rsidR="00E34B04">
        <w:t xml:space="preserve"> </w:t>
      </w:r>
      <w:r w:rsidR="00AB2034">
        <w:t>W</w:t>
      </w:r>
      <w:r w:rsidR="000E7B48">
        <w:rPr>
          <w:szCs w:val="24"/>
        </w:rPr>
        <w:t xml:space="preserve">e </w:t>
      </w:r>
      <w:r w:rsidR="00C4278A">
        <w:rPr>
          <w:szCs w:val="24"/>
        </w:rPr>
        <w:t xml:space="preserve">also </w:t>
      </w:r>
      <w:r w:rsidR="000E7B48">
        <w:rPr>
          <w:szCs w:val="24"/>
        </w:rPr>
        <w:t xml:space="preserve">explored non-linear trends in abundance of COBP over the study period with generalized additive models (GAMs). </w:t>
      </w:r>
      <w:r w:rsidR="00174E60">
        <w:rPr>
          <w:szCs w:val="24"/>
        </w:rPr>
        <w:t xml:space="preserve"> </w:t>
      </w:r>
      <w:r w:rsidR="000E7B48">
        <w:rPr>
          <w:szCs w:val="24"/>
        </w:rPr>
        <w:t xml:space="preserve">This approach enabled us to estimate curvilinear trends and identify significant periods of change within trends for the population and subpopulations. </w:t>
      </w:r>
      <w:r w:rsidR="00174E60">
        <w:rPr>
          <w:szCs w:val="24"/>
        </w:rPr>
        <w:t xml:space="preserve"> </w:t>
      </w:r>
      <w:r w:rsidR="000E7B48">
        <w:rPr>
          <w:szCs w:val="24"/>
        </w:rPr>
        <w:t xml:space="preserve">We fit separate GAMs for the annual counts at each creek, creek segment, and the full population as smoothed functions of year. </w:t>
      </w:r>
      <w:r w:rsidR="00174E60">
        <w:rPr>
          <w:szCs w:val="24"/>
        </w:rPr>
        <w:t xml:space="preserve"> </w:t>
      </w:r>
      <w:r w:rsidR="000E7B48">
        <w:rPr>
          <w:szCs w:val="24"/>
        </w:rPr>
        <w:t xml:space="preserve">All models used a log link function and a negative-binomial error structure to account for over-dispersion in the count data. </w:t>
      </w:r>
      <w:r w:rsidR="00174E60">
        <w:rPr>
          <w:szCs w:val="24"/>
        </w:rPr>
        <w:t xml:space="preserve"> </w:t>
      </w:r>
      <w:r w:rsidR="000E7B48">
        <w:rPr>
          <w:szCs w:val="24"/>
        </w:rPr>
        <w:t>We selected the smoothing parameter (</w:t>
      </w:r>
      <w:r w:rsidR="000E7B48" w:rsidRPr="00AA502C">
        <w:rPr>
          <w:i/>
          <w:szCs w:val="24"/>
        </w:rPr>
        <w:t>k</w:t>
      </w:r>
      <w:r w:rsidR="000E7B48">
        <w:rPr>
          <w:szCs w:val="24"/>
        </w:rPr>
        <w:t>) by</w:t>
      </w:r>
      <w:r w:rsidR="000E7B48" w:rsidRPr="00BA5321">
        <w:rPr>
          <w:szCs w:val="24"/>
        </w:rPr>
        <w:t xml:space="preserve"> </w:t>
      </w:r>
      <w:r w:rsidR="000E7B48">
        <w:rPr>
          <w:szCs w:val="24"/>
        </w:rPr>
        <w:t xml:space="preserve">refitting models with increasing values of </w:t>
      </w:r>
      <w:r w:rsidR="000E7B48" w:rsidRPr="00565A9F">
        <w:rPr>
          <w:i/>
          <w:szCs w:val="24"/>
        </w:rPr>
        <w:t>k</w:t>
      </w:r>
      <w:r w:rsidR="000E7B48">
        <w:rPr>
          <w:szCs w:val="24"/>
        </w:rPr>
        <w:t xml:space="preserve"> until the effective degrees of freedom (</w:t>
      </w:r>
      <w:proofErr w:type="spellStart"/>
      <w:r w:rsidR="000E7B48">
        <w:rPr>
          <w:szCs w:val="24"/>
        </w:rPr>
        <w:t>edf</w:t>
      </w:r>
      <w:proofErr w:type="spellEnd"/>
      <w:r w:rsidR="000E7B48">
        <w:rPr>
          <w:szCs w:val="24"/>
        </w:rPr>
        <w:t xml:space="preserve">) remained stable (Wood et al. 2011), and assessed goodness of fit and serial auto-correlation by examining residual plots. </w:t>
      </w:r>
      <w:r w:rsidR="00174E60">
        <w:rPr>
          <w:szCs w:val="24"/>
        </w:rPr>
        <w:t xml:space="preserve"> </w:t>
      </w:r>
      <w:r w:rsidR="000E7B48">
        <w:rPr>
          <w:szCs w:val="24"/>
        </w:rPr>
        <w:t xml:space="preserve">To identify periods of change within each curvilinear trend, we estimated the first derivative of the trend line with 95% point-wise confidence intervals (CI) and interpreted periods when CI did not overlap zero as evidence that the slope was significantly different from zero (Curtis and Simpson 2014). </w:t>
      </w:r>
      <w:r w:rsidR="00174E60">
        <w:rPr>
          <w:szCs w:val="24"/>
        </w:rPr>
        <w:t xml:space="preserve"> </w:t>
      </w:r>
      <w:r w:rsidR="000E7B48">
        <w:rPr>
          <w:szCs w:val="24"/>
        </w:rPr>
        <w:t xml:space="preserve">We fit GAMs </w:t>
      </w:r>
      <w:r w:rsidR="000E7B48" w:rsidRPr="008A07C2">
        <w:rPr>
          <w:szCs w:val="24"/>
        </w:rPr>
        <w:t xml:space="preserve">using </w:t>
      </w:r>
      <w:r w:rsidR="000E7B48">
        <w:rPr>
          <w:szCs w:val="24"/>
        </w:rPr>
        <w:t xml:space="preserve">restricted </w:t>
      </w:r>
      <w:r w:rsidR="000E7B48" w:rsidRPr="008A07C2">
        <w:rPr>
          <w:szCs w:val="24"/>
        </w:rPr>
        <w:t>maximum</w:t>
      </w:r>
      <w:r w:rsidR="000E7B48">
        <w:rPr>
          <w:szCs w:val="24"/>
        </w:rPr>
        <w:t xml:space="preserve"> </w:t>
      </w:r>
      <w:r w:rsidR="000E7B48" w:rsidRPr="008A07C2">
        <w:rPr>
          <w:szCs w:val="24"/>
        </w:rPr>
        <w:t xml:space="preserve">likelihood functions </w:t>
      </w:r>
      <w:r w:rsidR="000E7B48">
        <w:rPr>
          <w:szCs w:val="24"/>
        </w:rPr>
        <w:t xml:space="preserve">with the </w:t>
      </w:r>
      <w:proofErr w:type="spellStart"/>
      <w:r w:rsidR="000E7B48">
        <w:rPr>
          <w:szCs w:val="24"/>
        </w:rPr>
        <w:t>mgcv</w:t>
      </w:r>
      <w:proofErr w:type="spellEnd"/>
      <w:r w:rsidR="000E7B48">
        <w:rPr>
          <w:szCs w:val="24"/>
        </w:rPr>
        <w:t xml:space="preserve"> package (version </w:t>
      </w:r>
      <w:r w:rsidR="000E7B48" w:rsidRPr="00803520">
        <w:rPr>
          <w:szCs w:val="24"/>
        </w:rPr>
        <w:t>1.8-</w:t>
      </w:r>
      <w:ins w:id="107" w:author="Alice Elizabeth Stears" w:date="2023-05-23T14:56:00Z">
        <w:r w:rsidR="00F13B71">
          <w:rPr>
            <w:szCs w:val="24"/>
          </w:rPr>
          <w:t>42</w:t>
        </w:r>
      </w:ins>
      <w:del w:id="108" w:author="Alice Elizabeth Stears" w:date="2023-05-23T14:56:00Z">
        <w:r w:rsidR="000E7B48" w:rsidRPr="00803520" w:rsidDel="00F13B71">
          <w:rPr>
            <w:szCs w:val="24"/>
          </w:rPr>
          <w:delText>28</w:delText>
        </w:r>
      </w:del>
      <w:r w:rsidR="000E7B48">
        <w:rPr>
          <w:szCs w:val="24"/>
        </w:rPr>
        <w:t xml:space="preserve">; </w:t>
      </w:r>
      <w:r w:rsidR="000E7B48" w:rsidRPr="008A07C2">
        <w:rPr>
          <w:szCs w:val="24"/>
        </w:rPr>
        <w:t xml:space="preserve">Wood 2011) </w:t>
      </w:r>
      <w:r w:rsidR="000E7B48">
        <w:rPr>
          <w:szCs w:val="24"/>
        </w:rPr>
        <w:t xml:space="preserve">in the statistical software program R (version </w:t>
      </w:r>
      <w:del w:id="109" w:author="Alice Elizabeth Stears" w:date="2023-05-23T14:57:00Z">
        <w:r w:rsidR="000E7B48" w:rsidDel="00F13B71">
          <w:rPr>
            <w:szCs w:val="24"/>
          </w:rPr>
          <w:delText>3.6.1</w:delText>
        </w:r>
      </w:del>
      <w:ins w:id="110" w:author="Alice Elizabeth Stears" w:date="2023-05-23T14:57:00Z">
        <w:r w:rsidR="00F13B71">
          <w:rPr>
            <w:szCs w:val="24"/>
          </w:rPr>
          <w:t>4.2.3</w:t>
        </w:r>
      </w:ins>
      <w:r w:rsidR="000E7B48">
        <w:rPr>
          <w:szCs w:val="24"/>
        </w:rPr>
        <w:t xml:space="preserve">; </w:t>
      </w:r>
      <w:r w:rsidR="000E7B48" w:rsidRPr="008A07C2">
        <w:rPr>
          <w:szCs w:val="24"/>
        </w:rPr>
        <w:t>R Development Core Team 20</w:t>
      </w:r>
      <w:ins w:id="111" w:author="Alice Elizabeth Stears" w:date="2023-05-23T14:57:00Z">
        <w:r w:rsidR="00F13B71">
          <w:rPr>
            <w:szCs w:val="24"/>
          </w:rPr>
          <w:t>23</w:t>
        </w:r>
      </w:ins>
      <w:del w:id="112" w:author="Alice Elizabeth Stears" w:date="2023-05-23T14:57:00Z">
        <w:r w:rsidR="000E7B48" w:rsidRPr="008A07C2" w:rsidDel="00F13B71">
          <w:rPr>
            <w:szCs w:val="24"/>
          </w:rPr>
          <w:delText>14</w:delText>
        </w:r>
      </w:del>
      <w:r w:rsidR="000E7B48">
        <w:rPr>
          <w:szCs w:val="24"/>
        </w:rPr>
        <w:t xml:space="preserve">). </w:t>
      </w:r>
      <w:r w:rsidR="00174E60">
        <w:rPr>
          <w:szCs w:val="24"/>
        </w:rPr>
        <w:t xml:space="preserve"> </w:t>
      </w:r>
      <w:r w:rsidR="000E7B48">
        <w:rPr>
          <w:szCs w:val="24"/>
        </w:rPr>
        <w:t>While our analys</w:t>
      </w:r>
      <w:r w:rsidR="00962AD8">
        <w:rPr>
          <w:szCs w:val="24"/>
        </w:rPr>
        <w:t>e</w:t>
      </w:r>
      <w:r w:rsidR="000E7B48">
        <w:rPr>
          <w:szCs w:val="24"/>
        </w:rPr>
        <w:t xml:space="preserve">s were conducted piece-wise, we suggest future efforts consider using hierarchical GAMs to explore non-linear variation at the nested spatial scales of creeks and segments in a single model of </w:t>
      </w:r>
      <w:r w:rsidR="00566901">
        <w:rPr>
          <w:szCs w:val="24"/>
        </w:rPr>
        <w:t xml:space="preserve">the </w:t>
      </w:r>
      <w:r w:rsidR="000E7B48">
        <w:rPr>
          <w:szCs w:val="24"/>
        </w:rPr>
        <w:t>full dataset.</w:t>
      </w:r>
    </w:p>
    <w:p w14:paraId="1893F89F" w14:textId="4CC40232" w:rsidR="00147136" w:rsidRDefault="00147136" w:rsidP="00F45159">
      <w:pPr>
        <w:ind w:left="0" w:right="208" w:firstLine="0"/>
        <w:rPr>
          <w:szCs w:val="24"/>
        </w:rPr>
      </w:pPr>
    </w:p>
    <w:p w14:paraId="6CC4A1F8" w14:textId="77777777" w:rsidR="001F4F2E" w:rsidRDefault="000E7B48">
      <w:pPr>
        <w:spacing w:after="236"/>
        <w:ind w:left="9" w:right="208"/>
      </w:pPr>
      <w:r>
        <w:t xml:space="preserve"> </w:t>
      </w:r>
      <w:r w:rsidR="00C918AE">
        <w:t xml:space="preserve"> </w:t>
      </w:r>
    </w:p>
    <w:p w14:paraId="4E86A965" w14:textId="77777777" w:rsidR="001F4F2E" w:rsidRDefault="0003513E">
      <w:pPr>
        <w:pStyle w:val="Heading1"/>
        <w:ind w:right="214"/>
        <w:jc w:val="center"/>
      </w:pPr>
      <w:r>
        <w:br w:type="page"/>
      </w:r>
      <w:bookmarkStart w:id="113" w:name="_Toc69995113"/>
      <w:r w:rsidR="00C918AE">
        <w:lastRenderedPageBreak/>
        <w:t>RESULTS</w:t>
      </w:r>
      <w:bookmarkEnd w:id="113"/>
      <w:r w:rsidR="00C918AE">
        <w:t xml:space="preserve"> </w:t>
      </w:r>
    </w:p>
    <w:p w14:paraId="1F1D5CBD" w14:textId="77777777" w:rsidR="001F4F2E" w:rsidRDefault="00C918AE" w:rsidP="005933F2">
      <w:pPr>
        <w:pStyle w:val="Heading2"/>
        <w:ind w:right="214"/>
      </w:pPr>
      <w:bookmarkStart w:id="114" w:name="_Toc69995114"/>
      <w:r>
        <w:t>Census results</w:t>
      </w:r>
      <w:bookmarkEnd w:id="114"/>
    </w:p>
    <w:p w14:paraId="2E030C4F" w14:textId="76A0B358" w:rsidR="00740FFA" w:rsidRDefault="00C918AE" w:rsidP="00C87216">
      <w:pPr>
        <w:ind w:left="9" w:right="208"/>
      </w:pPr>
      <w:r>
        <w:t xml:space="preserve"> </w:t>
      </w:r>
      <w:r>
        <w:tab/>
        <w:t>COBP</w:t>
      </w:r>
      <w:r>
        <w:rPr>
          <w:i/>
        </w:rPr>
        <w:t xml:space="preserve"> </w:t>
      </w:r>
      <w:r>
        <w:t xml:space="preserve">numbers increased </w:t>
      </w:r>
      <w:r w:rsidR="00FD0567">
        <w:t xml:space="preserve">on FEWAFB </w:t>
      </w:r>
      <w:r>
        <w:t>since t</w:t>
      </w:r>
      <w:r w:rsidR="004C5429">
        <w:t xml:space="preserve">he start of </w:t>
      </w:r>
      <w:r w:rsidR="004C5429" w:rsidRPr="002D7C99">
        <w:rPr>
          <w:color w:val="auto"/>
        </w:rPr>
        <w:t>monitoring</w:t>
      </w:r>
      <w:r w:rsidR="002D7C99" w:rsidRPr="002D7C99">
        <w:rPr>
          <w:color w:val="auto"/>
        </w:rPr>
        <w:t xml:space="preserve"> </w:t>
      </w:r>
      <w:r w:rsidR="002231F1" w:rsidRPr="002D7C99">
        <w:rPr>
          <w:color w:val="auto"/>
        </w:rPr>
        <w:t xml:space="preserve">(Figure </w:t>
      </w:r>
      <w:r w:rsidR="00F34F95" w:rsidRPr="002D7C99">
        <w:rPr>
          <w:color w:val="auto"/>
        </w:rPr>
        <w:t>4</w:t>
      </w:r>
      <w:r w:rsidR="002231F1" w:rsidRPr="002D7C99">
        <w:rPr>
          <w:color w:val="auto"/>
        </w:rPr>
        <w:t>).</w:t>
      </w:r>
      <w:r w:rsidRPr="002D7C99">
        <w:rPr>
          <w:color w:val="auto"/>
        </w:rPr>
        <w:t xml:space="preserve"> The</w:t>
      </w:r>
      <w:r w:rsidRPr="0060248B">
        <w:rPr>
          <w:color w:val="auto"/>
        </w:rPr>
        <w:t xml:space="preserve"> average number of</w:t>
      </w:r>
      <w:r w:rsidR="00421D26" w:rsidRPr="0060248B">
        <w:rPr>
          <w:color w:val="auto"/>
        </w:rPr>
        <w:t xml:space="preserve"> plants </w:t>
      </w:r>
      <w:r w:rsidR="007B792C">
        <w:rPr>
          <w:color w:val="auto"/>
        </w:rPr>
        <w:t>was</w:t>
      </w:r>
      <w:r w:rsidR="00421D26" w:rsidRPr="0060248B">
        <w:rPr>
          <w:color w:val="auto"/>
        </w:rPr>
        <w:t xml:space="preserve"> </w:t>
      </w:r>
      <w:r w:rsidR="00A16311">
        <w:rPr>
          <w:color w:val="auto"/>
        </w:rPr>
        <w:t>6,960 plan</w:t>
      </w:r>
      <w:r w:rsidR="00421D26" w:rsidRPr="0060248B">
        <w:rPr>
          <w:color w:val="auto"/>
        </w:rPr>
        <w:t xml:space="preserve">ts </w:t>
      </w:r>
      <w:r w:rsidRPr="0060248B">
        <w:rPr>
          <w:color w:val="auto"/>
        </w:rPr>
        <w:t xml:space="preserve">for the </w:t>
      </w:r>
      <w:r w:rsidR="00D44B18" w:rsidRPr="0060248B">
        <w:rPr>
          <w:color w:val="auto"/>
        </w:rPr>
        <w:t>continuous</w:t>
      </w:r>
      <w:r w:rsidRPr="0060248B">
        <w:rPr>
          <w:color w:val="auto"/>
        </w:rPr>
        <w:t xml:space="preserve"> 3</w:t>
      </w:r>
      <w:r w:rsidR="007B792C">
        <w:rPr>
          <w:color w:val="auto"/>
        </w:rPr>
        <w:t>5</w:t>
      </w:r>
      <w:r w:rsidRPr="0060248B">
        <w:rPr>
          <w:color w:val="auto"/>
        </w:rPr>
        <w:t>-year period</w:t>
      </w:r>
      <w:r w:rsidR="00A93138">
        <w:rPr>
          <w:color w:val="auto"/>
        </w:rPr>
        <w:t>.  The</w:t>
      </w:r>
      <w:r w:rsidR="00AB2034" w:rsidRPr="0060248B">
        <w:rPr>
          <w:color w:val="auto"/>
        </w:rPr>
        <w:t xml:space="preserve"> </w:t>
      </w:r>
      <w:r w:rsidR="00E76744">
        <w:rPr>
          <w:color w:val="auto"/>
        </w:rPr>
        <w:t>202</w:t>
      </w:r>
      <w:r w:rsidR="007B792C">
        <w:rPr>
          <w:color w:val="auto"/>
        </w:rPr>
        <w:t>2</w:t>
      </w:r>
      <w:r w:rsidR="00AB2034" w:rsidRPr="0060248B">
        <w:rPr>
          <w:color w:val="auto"/>
        </w:rPr>
        <w:t xml:space="preserve"> tally of </w:t>
      </w:r>
      <w:r w:rsidR="00740FFA" w:rsidRPr="00740FFA">
        <w:rPr>
          <w:color w:val="auto"/>
        </w:rPr>
        <w:t xml:space="preserve">5,123 </w:t>
      </w:r>
      <w:r w:rsidR="00AB2034" w:rsidRPr="0060248B">
        <w:rPr>
          <w:color w:val="auto"/>
        </w:rPr>
        <w:t>plants</w:t>
      </w:r>
      <w:r w:rsidR="00AD0CC8">
        <w:rPr>
          <w:color w:val="auto"/>
        </w:rPr>
        <w:t xml:space="preserve"> was</w:t>
      </w:r>
      <w:r w:rsidR="00A16311">
        <w:rPr>
          <w:color w:val="auto"/>
        </w:rPr>
        <w:t xml:space="preserve"> 73.6% of </w:t>
      </w:r>
      <w:ins w:id="115" w:author="Alice Elizabeth Stears" w:date="2023-05-25T11:53:00Z">
        <w:r w:rsidR="001B7961">
          <w:rPr>
            <w:color w:val="auto"/>
          </w:rPr>
          <w:t xml:space="preserve">the </w:t>
        </w:r>
      </w:ins>
      <w:r w:rsidR="00A93138">
        <w:rPr>
          <w:color w:val="auto"/>
        </w:rPr>
        <w:t>average</w:t>
      </w:r>
      <w:ins w:id="116" w:author="Alice Elizabeth Stears" w:date="2023-05-25T11:53:00Z">
        <w:r w:rsidR="001B7961">
          <w:rPr>
            <w:color w:val="auto"/>
          </w:rPr>
          <w:t xml:space="preserve"> detected </w:t>
        </w:r>
        <w:proofErr w:type="gramStart"/>
        <w:r w:rsidR="001B7961">
          <w:rPr>
            <w:color w:val="auto"/>
          </w:rPr>
          <w:t>in a given year</w:t>
        </w:r>
      </w:ins>
      <w:proofErr w:type="gramEnd"/>
      <w:r w:rsidR="00421D26" w:rsidRPr="0060248B">
        <w:rPr>
          <w:color w:val="auto"/>
        </w:rPr>
        <w:t>.</w:t>
      </w:r>
      <w:r w:rsidRPr="0060248B">
        <w:rPr>
          <w:color w:val="auto"/>
        </w:rPr>
        <w:t xml:space="preserve">  </w:t>
      </w:r>
      <w:r w:rsidR="00740FFA">
        <w:t>D</w:t>
      </w:r>
      <w:r w:rsidR="00740FFA" w:rsidRPr="00421D26">
        <w:t>ec</w:t>
      </w:r>
      <w:r w:rsidR="00740FFA">
        <w:t xml:space="preserve">adal COBP trends were much stronger than the cumulative 35-year trend, increasing in the first </w:t>
      </w:r>
      <w:r w:rsidR="00C87216">
        <w:t>decade</w:t>
      </w:r>
      <w:r w:rsidR="00A16311">
        <w:t>, decreasing in the second decade, and</w:t>
      </w:r>
      <w:r w:rsidR="00740FFA">
        <w:t xml:space="preserve"> </w:t>
      </w:r>
      <w:r w:rsidR="002D7C99">
        <w:t xml:space="preserve">increasing at a lower rate in the </w:t>
      </w:r>
      <w:r w:rsidR="00740FFA">
        <w:t xml:space="preserve">most </w:t>
      </w:r>
      <w:r w:rsidR="002D7C99">
        <w:t xml:space="preserve">period, </w:t>
      </w:r>
      <w:proofErr w:type="gramStart"/>
      <w:r w:rsidR="002D7C99">
        <w:t>and also</w:t>
      </w:r>
      <w:proofErr w:type="gramEnd"/>
      <w:r w:rsidR="002D7C99">
        <w:t xml:space="preserve"> with higher variability.</w:t>
      </w:r>
      <w:r w:rsidR="00740FFA">
        <w:t xml:space="preserve"> Trends differed </w:t>
      </w:r>
      <w:r w:rsidR="00C87216">
        <w:t>between</w:t>
      </w:r>
      <w:r w:rsidR="00740FFA">
        <w:t xml:space="preserve"> creeks.  COBP subpopulation numbers on Diamond and Unnamed Creeks showed increases over the 35-year period but those on Crow Creek showed decrease.  </w:t>
      </w:r>
    </w:p>
    <w:p w14:paraId="45FBF3D0" w14:textId="76BD4597" w:rsidR="00740FFA" w:rsidRDefault="00A83D6D" w:rsidP="00740FFA">
      <w:pPr>
        <w:ind w:left="0" w:right="208" w:firstLine="0"/>
      </w:pPr>
      <w:r>
        <w:rPr>
          <w:noProof/>
        </w:rPr>
        <mc:AlternateContent>
          <mc:Choice Requires="wps">
            <w:drawing>
              <wp:anchor distT="45720" distB="45720" distL="114300" distR="114300" simplePos="0" relativeHeight="251687936" behindDoc="0" locked="0" layoutInCell="1" allowOverlap="1" wp14:anchorId="4502FC8B" wp14:editId="5D0C6506">
                <wp:simplePos x="0" y="0"/>
                <wp:positionH relativeFrom="margin">
                  <wp:align>left</wp:align>
                </wp:positionH>
                <wp:positionV relativeFrom="paragraph">
                  <wp:posOffset>1954530</wp:posOffset>
                </wp:positionV>
                <wp:extent cx="2657475" cy="1457325"/>
                <wp:effectExtent l="0" t="0" r="28575" b="28575"/>
                <wp:wrapSquare wrapText="bothSides"/>
                <wp:docPr id="1001080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1457325"/>
                        </a:xfrm>
                        <a:prstGeom prst="rect">
                          <a:avLst/>
                        </a:prstGeom>
                        <a:solidFill>
                          <a:srgbClr val="FFFFFF"/>
                        </a:solidFill>
                        <a:ln w="9525">
                          <a:solidFill>
                            <a:srgbClr val="000000"/>
                          </a:solidFill>
                          <a:miter lim="800000"/>
                          <a:headEnd/>
                          <a:tailEnd/>
                        </a:ln>
                      </wps:spPr>
                      <wps:txbx>
                        <w:txbxContent>
                          <w:p w14:paraId="713202E4" w14:textId="685DE8CF" w:rsidR="00A83D6D" w:rsidRDefault="00A83D6D">
                            <w:r>
                              <w:rPr>
                                <w:noProof/>
                              </w:rPr>
                              <w:drawing>
                                <wp:inline distT="0" distB="0" distL="0" distR="0" wp14:anchorId="7C163A59" wp14:editId="36ED1B05">
                                  <wp:extent cx="2495550" cy="1327150"/>
                                  <wp:effectExtent l="0" t="0" r="0" b="6350"/>
                                  <wp:docPr id="130904622"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02FC8B" id="_x0000_s1034" type="#_x0000_t202" style="position:absolute;margin-left:0;margin-top:153.9pt;width:209.25pt;height:114.7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">
                <v:textbox>
                  <w:txbxContent>
                    <w:p w14:paraId="713202E4" w14:textId="685DE8CF" w:rsidR="00A83D6D" w:rsidRDefault="00A83D6D">
                      <w:r>
                        <w:rPr>
                          <w:noProof/>
                        </w:rPr>
                        <w:drawing>
                          <wp:inline distT="0" distB="0" distL="0" distR="0" wp14:anchorId="7C163A59" wp14:editId="36ED1B05">
                            <wp:extent cx="2495550" cy="1327150"/>
                            <wp:effectExtent l="0" t="0" r="0" b="6350"/>
                            <wp:docPr id="130904622"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689984" behindDoc="0" locked="0" layoutInCell="1" allowOverlap="1" wp14:anchorId="5C1CEDBE" wp14:editId="1B57E2CA">
                <wp:simplePos x="0" y="0"/>
                <wp:positionH relativeFrom="column">
                  <wp:posOffset>2809875</wp:posOffset>
                </wp:positionH>
                <wp:positionV relativeFrom="paragraph">
                  <wp:posOffset>1946910</wp:posOffset>
                </wp:positionV>
                <wp:extent cx="2609850" cy="1450340"/>
                <wp:effectExtent l="0" t="0" r="19050" b="16510"/>
                <wp:wrapSquare wrapText="bothSides"/>
                <wp:docPr id="1454506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50340"/>
                        </a:xfrm>
                        <a:prstGeom prst="rect">
                          <a:avLst/>
                        </a:prstGeom>
                        <a:solidFill>
                          <a:srgbClr val="FFFFFF"/>
                        </a:solidFill>
                        <a:ln w="9525">
                          <a:solidFill>
                            <a:srgbClr val="000000"/>
                          </a:solidFill>
                          <a:miter lim="800000"/>
                          <a:headEnd/>
                          <a:tailEnd/>
                        </a:ln>
                      </wps:spPr>
                      <wps:txbx>
                        <w:txbxContent>
                          <w:p w14:paraId="260F7EC5" w14:textId="15687B34" w:rsidR="00A83D6D" w:rsidRDefault="00A83D6D">
                            <w:r>
                              <w:rPr>
                                <w:noProof/>
                              </w:rPr>
                              <w:drawing>
                                <wp:inline distT="0" distB="0" distL="0" distR="0" wp14:anchorId="05D5B7F7" wp14:editId="28B92ACB">
                                  <wp:extent cx="2419350" cy="1350010"/>
                                  <wp:effectExtent l="0" t="0" r="0" b="2540"/>
                                  <wp:docPr id="653526255" name="Chart 1">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1CEDBE" id="_x0000_s1035" type="#_x0000_t202" style="position:absolute;margin-left:221.25pt;margin-top:153.3pt;width:205.5pt;height:114.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">
                <v:textbox>
                  <w:txbxContent>
                    <w:p w14:paraId="260F7EC5" w14:textId="15687B34" w:rsidR="00A83D6D" w:rsidRDefault="00A83D6D">
                      <w:r>
                        <w:rPr>
                          <w:noProof/>
                        </w:rPr>
                        <w:drawing>
                          <wp:inline distT="0" distB="0" distL="0" distR="0" wp14:anchorId="05D5B7F7" wp14:editId="28B92ACB">
                            <wp:extent cx="2419350" cy="1350010"/>
                            <wp:effectExtent l="0" t="0" r="0" b="2540"/>
                            <wp:docPr id="653526255" name="Chart 1">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1EB14535" wp14:editId="2A74F2A9">
                <wp:simplePos x="0" y="0"/>
                <wp:positionH relativeFrom="column">
                  <wp:posOffset>2781300</wp:posOffset>
                </wp:positionH>
                <wp:positionV relativeFrom="paragraph">
                  <wp:posOffset>127635</wp:posOffset>
                </wp:positionV>
                <wp:extent cx="2647950" cy="1704975"/>
                <wp:effectExtent l="0" t="0" r="19050" b="28575"/>
                <wp:wrapSquare wrapText="bothSides"/>
                <wp:docPr id="1035302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704975"/>
                        </a:xfrm>
                        <a:prstGeom prst="rect">
                          <a:avLst/>
                        </a:prstGeom>
                        <a:solidFill>
                          <a:srgbClr val="FFFFFF"/>
                        </a:solidFill>
                        <a:ln w="9525">
                          <a:solidFill>
                            <a:srgbClr val="000000"/>
                          </a:solidFill>
                          <a:miter lim="800000"/>
                          <a:headEnd/>
                          <a:tailEnd/>
                        </a:ln>
                      </wps:spPr>
                      <wps:txbx>
                        <w:txbxContent>
                          <w:p w14:paraId="37A8E25B" w14:textId="2C2E3B34" w:rsidR="00A83D6D" w:rsidRDefault="00A83D6D">
                            <w:r>
                              <w:rPr>
                                <w:noProof/>
                              </w:rPr>
                              <w:drawing>
                                <wp:inline distT="0" distB="0" distL="0" distR="0" wp14:anchorId="23898F8E" wp14:editId="30CF22D8">
                                  <wp:extent cx="2495550" cy="1562100"/>
                                  <wp:effectExtent l="0" t="0" r="0" b="0"/>
                                  <wp:docPr id="982803950" name="Chart 1">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B14535" id="_x0000_s1036" type="#_x0000_t202" style="position:absolute;margin-left:219pt;margin-top:10.05pt;width:208.5pt;height:134.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">
                <v:textbox>
                  <w:txbxContent>
                    <w:p w14:paraId="37A8E25B" w14:textId="2C2E3B34" w:rsidR="00A83D6D" w:rsidRDefault="00A83D6D">
                      <w:r>
                        <w:rPr>
                          <w:noProof/>
                        </w:rPr>
                        <w:drawing>
                          <wp:inline distT="0" distB="0" distL="0" distR="0" wp14:anchorId="23898F8E" wp14:editId="30CF22D8">
                            <wp:extent cx="2495550" cy="1562100"/>
                            <wp:effectExtent l="0" t="0" r="0" b="0"/>
                            <wp:docPr id="982803950" name="Chart 1">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22B11F6C" wp14:editId="4E534236">
                <wp:simplePos x="0" y="0"/>
                <wp:positionH relativeFrom="margin">
                  <wp:align>left</wp:align>
                </wp:positionH>
                <wp:positionV relativeFrom="paragraph">
                  <wp:posOffset>118110</wp:posOffset>
                </wp:positionV>
                <wp:extent cx="2667000" cy="1736090"/>
                <wp:effectExtent l="0" t="0" r="19050" b="16510"/>
                <wp:wrapSquare wrapText="bothSides"/>
                <wp:docPr id="466728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736090"/>
                        </a:xfrm>
                        <a:prstGeom prst="rect">
                          <a:avLst/>
                        </a:prstGeom>
                        <a:solidFill>
                          <a:srgbClr val="FFFFFF"/>
                        </a:solidFill>
                        <a:ln w="9525">
                          <a:solidFill>
                            <a:srgbClr val="000000"/>
                          </a:solidFill>
                          <a:miter lim="800000"/>
                          <a:headEnd/>
                          <a:tailEnd/>
                        </a:ln>
                      </wps:spPr>
                      <wps:txbx>
                        <w:txbxContent>
                          <w:p w14:paraId="34F5D4E8" w14:textId="0E52B8C3" w:rsidR="00A83D6D" w:rsidRDefault="00A83D6D">
                            <w:r>
                              <w:rPr>
                                <w:noProof/>
                              </w:rPr>
                              <w:drawing>
                                <wp:inline distT="0" distB="0" distL="0" distR="0" wp14:anchorId="1686D69A" wp14:editId="2C5D4B90">
                                  <wp:extent cx="2495550" cy="1619250"/>
                                  <wp:effectExtent l="0" t="0" r="0" b="0"/>
                                  <wp:docPr id="1822861136" name="Chart 1">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B11F6C" id="_x0000_s1037" type="#_x0000_t202" style="position:absolute;margin-left:0;margin-top:9.3pt;width:210pt;height:136.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">
                <v:textbox>
                  <w:txbxContent>
                    <w:p w14:paraId="34F5D4E8" w14:textId="0E52B8C3" w:rsidR="00A83D6D" w:rsidRDefault="00A83D6D">
                      <w:r>
                        <w:rPr>
                          <w:noProof/>
                        </w:rPr>
                        <w:drawing>
                          <wp:inline distT="0" distB="0" distL="0" distR="0" wp14:anchorId="1686D69A" wp14:editId="2C5D4B90">
                            <wp:extent cx="2495550" cy="1619250"/>
                            <wp:effectExtent l="0" t="0" r="0" b="0"/>
                            <wp:docPr id="1822861136" name="Chart 1">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xbxContent>
                </v:textbox>
                <w10:wrap type="square" anchorx="margin"/>
              </v:shape>
            </w:pict>
          </mc:Fallback>
        </mc:AlternateContent>
      </w:r>
    </w:p>
    <w:p w14:paraId="0C64FD8D" w14:textId="3598DF42" w:rsidR="00A065BE" w:rsidRDefault="00A065BE" w:rsidP="00740FFA">
      <w:pPr>
        <w:ind w:left="9" w:right="208" w:firstLine="0"/>
      </w:pPr>
    </w:p>
    <w:p w14:paraId="66752A8E" w14:textId="77777777" w:rsidR="00A83D6D" w:rsidRDefault="00A83D6D" w:rsidP="00A83D6D">
      <w:pPr>
        <w:spacing w:after="0" w:line="240" w:lineRule="auto"/>
        <w:ind w:left="0" w:firstLine="0"/>
      </w:pPr>
    </w:p>
    <w:p w14:paraId="531513FB" w14:textId="77777777" w:rsidR="00A83D6D" w:rsidRDefault="00A83D6D" w:rsidP="00A83D6D">
      <w:pPr>
        <w:spacing w:after="0" w:line="240" w:lineRule="auto"/>
        <w:ind w:left="0" w:firstLine="0"/>
      </w:pPr>
    </w:p>
    <w:p w14:paraId="70D3C708" w14:textId="77777777" w:rsidR="00A83D6D" w:rsidRDefault="00A83D6D" w:rsidP="00A83D6D">
      <w:pPr>
        <w:spacing w:after="0" w:line="240" w:lineRule="auto"/>
        <w:ind w:left="0" w:firstLine="0"/>
      </w:pPr>
    </w:p>
    <w:p w14:paraId="71C78378" w14:textId="77777777" w:rsidR="00A83D6D" w:rsidRDefault="00A83D6D" w:rsidP="00A83D6D">
      <w:pPr>
        <w:spacing w:after="0" w:line="240" w:lineRule="auto"/>
        <w:ind w:left="0" w:firstLine="0"/>
      </w:pPr>
    </w:p>
    <w:p w14:paraId="6A3FAE22" w14:textId="77777777" w:rsidR="00A83D6D" w:rsidRDefault="00A83D6D" w:rsidP="00A83D6D">
      <w:pPr>
        <w:spacing w:after="0" w:line="240" w:lineRule="auto"/>
        <w:ind w:left="0" w:firstLine="0"/>
      </w:pPr>
    </w:p>
    <w:p w14:paraId="5C8D4AE0" w14:textId="77777777" w:rsidR="00A83D6D" w:rsidRDefault="00A83D6D" w:rsidP="00A83D6D">
      <w:pPr>
        <w:spacing w:after="0" w:line="240" w:lineRule="auto"/>
        <w:ind w:left="0" w:firstLine="0"/>
      </w:pPr>
    </w:p>
    <w:p w14:paraId="125346E7" w14:textId="77777777" w:rsidR="00A83D6D" w:rsidRDefault="00A83D6D" w:rsidP="00A83D6D">
      <w:pPr>
        <w:spacing w:after="0" w:line="240" w:lineRule="auto"/>
        <w:ind w:left="0" w:firstLine="0"/>
      </w:pPr>
    </w:p>
    <w:p w14:paraId="191A7A99" w14:textId="77777777" w:rsidR="00A83D6D" w:rsidRDefault="00A83D6D" w:rsidP="00A83D6D">
      <w:pPr>
        <w:spacing w:after="0" w:line="240" w:lineRule="auto"/>
        <w:ind w:left="0" w:firstLine="0"/>
      </w:pPr>
    </w:p>
    <w:p w14:paraId="0CA20B82" w14:textId="77777777" w:rsidR="00A83D6D" w:rsidRDefault="00A83D6D" w:rsidP="00A83D6D">
      <w:pPr>
        <w:spacing w:after="0" w:line="240" w:lineRule="auto"/>
        <w:ind w:left="0" w:firstLine="0"/>
      </w:pPr>
    </w:p>
    <w:p w14:paraId="7E9BC8D8" w14:textId="77777777" w:rsidR="00A83D6D" w:rsidRDefault="00A83D6D" w:rsidP="00A83D6D">
      <w:pPr>
        <w:spacing w:after="0" w:line="240" w:lineRule="auto"/>
        <w:ind w:left="0" w:firstLine="0"/>
      </w:pPr>
    </w:p>
    <w:p w14:paraId="5957289D" w14:textId="77777777" w:rsidR="00A83D6D" w:rsidRDefault="00A83D6D" w:rsidP="00A83D6D">
      <w:pPr>
        <w:spacing w:after="0" w:line="240" w:lineRule="auto"/>
        <w:ind w:left="0" w:firstLine="0"/>
      </w:pPr>
    </w:p>
    <w:p w14:paraId="33C6C91C" w14:textId="77777777" w:rsidR="00A83D6D" w:rsidRDefault="00A83D6D" w:rsidP="00A83D6D">
      <w:pPr>
        <w:spacing w:after="0" w:line="240" w:lineRule="auto"/>
        <w:ind w:left="0" w:firstLine="0"/>
      </w:pPr>
    </w:p>
    <w:p w14:paraId="54ED5AE3" w14:textId="77777777" w:rsidR="00A83D6D" w:rsidRDefault="00A83D6D" w:rsidP="00A83D6D">
      <w:pPr>
        <w:spacing w:after="0" w:line="240" w:lineRule="auto"/>
        <w:ind w:left="0" w:firstLine="0"/>
      </w:pPr>
    </w:p>
    <w:p w14:paraId="00BB482F" w14:textId="77777777" w:rsidR="00A83D6D" w:rsidRDefault="00A83D6D" w:rsidP="00A83D6D">
      <w:pPr>
        <w:spacing w:after="0" w:line="240" w:lineRule="auto"/>
        <w:ind w:left="0" w:firstLine="0"/>
      </w:pPr>
    </w:p>
    <w:p w14:paraId="6DB2CC88" w14:textId="77777777" w:rsidR="00A83D6D" w:rsidRDefault="00A83D6D" w:rsidP="00A83D6D">
      <w:pPr>
        <w:spacing w:after="0" w:line="240" w:lineRule="auto"/>
        <w:ind w:left="0" w:firstLine="0"/>
      </w:pPr>
    </w:p>
    <w:p w14:paraId="4067EE5E" w14:textId="77777777" w:rsidR="00A83D6D" w:rsidRDefault="00A83D6D" w:rsidP="00A83D6D">
      <w:pPr>
        <w:spacing w:after="0" w:line="240" w:lineRule="auto"/>
        <w:ind w:left="0" w:firstLine="0"/>
      </w:pPr>
    </w:p>
    <w:p w14:paraId="4FEE01CA" w14:textId="77777777" w:rsidR="00A83D6D" w:rsidRDefault="00A83D6D" w:rsidP="00A83D6D">
      <w:pPr>
        <w:spacing w:after="0" w:line="240" w:lineRule="auto"/>
        <w:ind w:left="0" w:firstLine="0"/>
      </w:pPr>
    </w:p>
    <w:p w14:paraId="1B764008" w14:textId="77777777" w:rsidR="00A83D6D" w:rsidRDefault="00A83D6D" w:rsidP="00A83D6D">
      <w:pPr>
        <w:spacing w:after="0" w:line="240" w:lineRule="auto"/>
        <w:ind w:left="0" w:firstLine="0"/>
      </w:pPr>
    </w:p>
    <w:p w14:paraId="67135176" w14:textId="55771D56" w:rsidR="00740FFA" w:rsidRPr="00A83D6D" w:rsidRDefault="00740FFA" w:rsidP="00A83D6D">
      <w:pPr>
        <w:spacing w:after="0" w:line="240" w:lineRule="auto"/>
        <w:ind w:left="0" w:firstLine="0"/>
      </w:pPr>
      <w:r>
        <w:t xml:space="preserve">Figure </w:t>
      </w:r>
      <w:r w:rsidR="002D7C99">
        <w:t>4</w:t>
      </w:r>
      <w:r>
        <w:t xml:space="preserve">. Trends in Colorado butterfly plant </w:t>
      </w:r>
      <w:r>
        <w:rPr>
          <w:szCs w:val="24"/>
        </w:rPr>
        <w:t>(</w:t>
      </w:r>
      <w:r w:rsidRPr="001B1000">
        <w:rPr>
          <w:i/>
          <w:szCs w:val="24"/>
        </w:rPr>
        <w:t>Oenothera coloradensis</w:t>
      </w:r>
      <w:r>
        <w:rPr>
          <w:szCs w:val="24"/>
        </w:rPr>
        <w:t>) overall population numbers at F. E. Warren Air Force Base, by decade and by creek, Cheyenne, Wyoming, 1989-2022</w:t>
      </w:r>
      <w:ins w:id="117" w:author="Alice Elizabeth Stears" w:date="2023-05-25T11:54:00Z">
        <w:r w:rsidR="001B7961">
          <w:rPr>
            <w:szCs w:val="24"/>
          </w:rPr>
          <w:t xml:space="preserve">. Blue dotted lines </w:t>
        </w:r>
      </w:ins>
      <w:ins w:id="118" w:author="Alice Elizabeth Stears" w:date="2023-05-25T11:55:00Z">
        <w:r w:rsidR="001B7961">
          <w:rPr>
            <w:szCs w:val="24"/>
          </w:rPr>
          <w:t xml:space="preserve">show linear trends at each creek across the entire monitoring period. </w:t>
        </w:r>
      </w:ins>
      <w:del w:id="119" w:author="Alice Elizabeth Stears" w:date="2023-05-25T11:54:00Z">
        <w:r w:rsidRPr="0096685E" w:rsidDel="001B7961">
          <w:rPr>
            <w:szCs w:val="24"/>
          </w:rPr>
          <w:delText xml:space="preserve"> </w:delText>
        </w:r>
      </w:del>
    </w:p>
    <w:p w14:paraId="6B291386" w14:textId="77777777" w:rsidR="00740FFA" w:rsidRDefault="00740FFA" w:rsidP="00740FFA">
      <w:pPr>
        <w:ind w:firstLine="710"/>
      </w:pPr>
    </w:p>
    <w:p w14:paraId="3F2DEC22" w14:textId="4E1D36C5" w:rsidR="00C4278A" w:rsidRDefault="002231F1" w:rsidP="009474F8">
      <w:pPr>
        <w:ind w:left="9" w:right="208"/>
      </w:pPr>
      <w:r>
        <w:tab/>
      </w:r>
      <w:r>
        <w:tab/>
      </w:r>
      <w:ins w:id="120" w:author="Alice Elizabeth Stears" w:date="2023-05-25T13:11:00Z">
        <w:r w:rsidR="00523771">
          <w:t>Analysis o</w:t>
        </w:r>
      </w:ins>
      <w:ins w:id="121" w:author="Alice Elizabeth Stears" w:date="2023-05-25T13:12:00Z">
        <w:r w:rsidR="00523771">
          <w:t>f population and sub-population growth rates over the census period</w:t>
        </w:r>
      </w:ins>
      <w:ins w:id="122" w:author="Alice Elizabeth Stears" w:date="2023-05-25T13:13:00Z">
        <w:r w:rsidR="009474F8">
          <w:t xml:space="preserve">, as well as absolute changes in population size from year to year, </w:t>
        </w:r>
      </w:ins>
      <w:ins w:id="123" w:author="Alice Elizabeth Stears" w:date="2023-05-25T13:12:00Z">
        <w:r w:rsidR="00523771">
          <w:t xml:space="preserve">indicate that </w:t>
        </w:r>
        <w:r w:rsidR="00BF0C23">
          <w:t xml:space="preserve">negative density-dependence occurs in each creek sub-population and in the </w:t>
        </w:r>
        <w:proofErr w:type="gramStart"/>
        <w:r w:rsidR="00BF0C23">
          <w:t>po</w:t>
        </w:r>
      </w:ins>
      <w:ins w:id="124" w:author="Alice Elizabeth Stears" w:date="2023-05-25T13:13:00Z">
        <w:r w:rsidR="00BF0C23">
          <w:t>pulation as a whole</w:t>
        </w:r>
        <w:proofErr w:type="gramEnd"/>
        <w:r w:rsidR="00BF0C23">
          <w:t xml:space="preserve"> </w:t>
        </w:r>
        <w:r w:rsidR="00BF0C23">
          <w:t>(Figure</w:t>
        </w:r>
        <w:r w:rsidR="009474F8">
          <w:t xml:space="preserve"> 4; Figure</w:t>
        </w:r>
        <w:r w:rsidR="00BF0C23">
          <w:t xml:space="preserve"> 5)</w:t>
        </w:r>
        <w:r w:rsidR="00BF0C23">
          <w:t>.</w:t>
        </w:r>
        <w:r w:rsidR="009474F8">
          <w:t xml:space="preserve"> </w:t>
        </w:r>
      </w:ins>
      <w:del w:id="125" w:author="Alice Elizabeth Stears" w:date="2023-05-25T13:13:00Z">
        <w:r w:rsidR="007B792C" w:rsidDel="009474F8">
          <w:delText>Earlier</w:delText>
        </w:r>
        <w:r w:rsidR="0040705A" w:rsidDel="009474F8">
          <w:delText xml:space="preserve"> data in a log</w:delText>
        </w:r>
        <w:r w:rsidR="0096685E" w:rsidDel="009474F8">
          <w:delText>(</w:delText>
        </w:r>
        <w:r w:rsidR="0040705A" w:rsidDel="009474F8">
          <w:delText>Lambda</w:delText>
        </w:r>
        <w:r w:rsidR="0096685E" w:rsidDel="009474F8">
          <w:delText>)</w:delText>
        </w:r>
        <w:r w:rsidR="0040705A" w:rsidDel="009474F8">
          <w:delText xml:space="preserve"> analysis show</w:delText>
        </w:r>
        <w:r w:rsidR="00B50A33" w:rsidDel="009474F8">
          <w:delText>ed</w:delText>
        </w:r>
        <w:r w:rsidR="0040705A" w:rsidDel="009474F8">
          <w:delText xml:space="preserve"> the overall negative density-dependence of numbers from one year to the next</w:delText>
        </w:r>
        <w:r w:rsidR="00F34F95" w:rsidDel="009474F8">
          <w:delText xml:space="preserve"> (Figure 4</w:delText>
        </w:r>
        <w:r w:rsidR="007B792C" w:rsidDel="009474F8">
          <w:delText xml:space="preserve"> in Heidel et al. 2022</w:delText>
        </w:r>
        <w:r w:rsidR="0035227D" w:rsidDel="009474F8">
          <w:delText>)</w:delText>
        </w:r>
        <w:r w:rsidR="0040705A" w:rsidDel="009474F8">
          <w:delText xml:space="preserve">.  </w:delText>
        </w:r>
      </w:del>
      <w:r w:rsidR="0040705A">
        <w:t xml:space="preserve">There </w:t>
      </w:r>
      <w:r w:rsidR="00AD0CC8">
        <w:t>was</w:t>
      </w:r>
      <w:r w:rsidR="0040705A">
        <w:t xml:space="preserve"> increase in density-dependence on Diamond and Unnamed creeks over time whereas the most pronounced trend on Crow Creek </w:t>
      </w:r>
      <w:r w:rsidR="00AD0CC8">
        <w:t>was</w:t>
      </w:r>
      <w:r w:rsidR="0040705A">
        <w:t xml:space="preserve"> the </w:t>
      </w:r>
      <w:r w:rsidR="00C4278A">
        <w:t>plummet in COBP numb</w:t>
      </w:r>
      <w:r w:rsidR="0035227D">
        <w:t>ers in 2007</w:t>
      </w:r>
      <w:r w:rsidR="00C4278A">
        <w:t xml:space="preserve"> </w:t>
      </w:r>
      <w:r w:rsidR="0096685E">
        <w:t>concurrent</w:t>
      </w:r>
      <w:r w:rsidR="00C4278A">
        <w:t xml:space="preserve"> with flea beetle outbreak</w:t>
      </w:r>
      <w:r w:rsidR="000258B3">
        <w:t xml:space="preserve"> (Heidel et al. 2011)</w:t>
      </w:r>
      <w:r w:rsidR="00C4278A">
        <w:t>.</w:t>
      </w:r>
    </w:p>
    <w:p w14:paraId="4FC50FA7" w14:textId="3E697701" w:rsidR="0003513E" w:rsidRDefault="0040705A">
      <w:pPr>
        <w:ind w:left="9" w:right="208"/>
        <w:rPr>
          <w:ins w:id="126" w:author="Alice Elizabeth Stears" w:date="2023-05-25T15:16:00Z"/>
        </w:rPr>
      </w:pPr>
      <w:r>
        <w:lastRenderedPageBreak/>
        <w:t xml:space="preserve"> </w:t>
      </w:r>
      <w:ins w:id="127" w:author="Alice Elizabeth Stears" w:date="2023-05-25T13:11:00Z">
        <w:r w:rsidR="00523771">
          <w:rPr>
            <w:noProof/>
          </w:rPr>
          <w:drawing>
            <wp:inline distT="0" distB="0" distL="0" distR="0" wp14:anchorId="6F073B0D" wp14:editId="1D8AE451">
              <wp:extent cx="3763926" cy="4516711"/>
              <wp:effectExtent l="0" t="0" r="0" b="0"/>
              <wp:docPr id="575144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4362" name="Picture 575144362"/>
                      <pic:cNvPicPr/>
                    </pic:nvPicPr>
                    <pic:blipFill>
                      <a:blip r:embed="rId55">
                        <a:extLst>
                          <a:ext uri="{28A0092B-C50C-407E-A947-70E740481C1C}">
                            <a14:useLocalDpi xmlns:a14="http://schemas.microsoft.com/office/drawing/2010/main" val="0"/>
                          </a:ext>
                        </a:extLst>
                      </a:blip>
                      <a:stretch>
                        <a:fillRect/>
                      </a:stretch>
                    </pic:blipFill>
                    <pic:spPr>
                      <a:xfrm>
                        <a:off x="0" y="0"/>
                        <a:ext cx="3774045" cy="4528854"/>
                      </a:xfrm>
                      <a:prstGeom prst="rect">
                        <a:avLst/>
                      </a:prstGeom>
                    </pic:spPr>
                  </pic:pic>
                </a:graphicData>
              </a:graphic>
            </wp:inline>
          </w:drawing>
        </w:r>
      </w:ins>
    </w:p>
    <w:p w14:paraId="52DD976A" w14:textId="7AE89949" w:rsidR="007C71B5" w:rsidRDefault="007C71B5" w:rsidP="007C71B5">
      <w:pPr>
        <w:ind w:left="0" w:right="208" w:firstLine="0"/>
        <w:jc w:val="both"/>
        <w:rPr>
          <w:ins w:id="128" w:author="Alice Elizabeth Stears" w:date="2023-05-25T15:17:00Z"/>
        </w:rPr>
        <w:pPrChange w:id="129" w:author="Alice Elizabeth Stears" w:date="2023-05-25T15:17:00Z">
          <w:pPr>
            <w:ind w:left="360" w:right="208" w:hanging="360"/>
          </w:pPr>
        </w:pPrChange>
      </w:pPr>
      <w:ins w:id="130" w:author="Alice Elizabeth Stears" w:date="2023-05-25T15:17:00Z">
        <w:r>
          <w:t>Figure 5. Growth rate (log(lambda)) of Colorado butterfly plant (</w:t>
        </w:r>
        <w:r w:rsidRPr="00E7498E">
          <w:rPr>
            <w:i/>
            <w:iCs/>
          </w:rPr>
          <w:t xml:space="preserve">Oenothera </w:t>
        </w:r>
        <w:proofErr w:type="spellStart"/>
        <w:r w:rsidRPr="00E7498E">
          <w:rPr>
            <w:i/>
            <w:iCs/>
          </w:rPr>
          <w:t>coloradensis</w:t>
        </w:r>
        <w:proofErr w:type="spellEnd"/>
        <w:r>
          <w:t xml:space="preserve">) overall population and creek-level subpopulations at F. E. Warren Air Force Base (1989-2022). </w:t>
        </w:r>
        <w:r>
          <w:t>A log(Lambda) value of zero indicates a stable population, whil</w:t>
        </w:r>
      </w:ins>
      <w:ins w:id="131" w:author="Alice Elizabeth Stears" w:date="2023-05-25T15:18:00Z">
        <w:r>
          <w:t>e positive and negative values indicate growing and shrinking populations, respectively.</w:t>
        </w:r>
      </w:ins>
    </w:p>
    <w:p w14:paraId="5D42C00D" w14:textId="77777777" w:rsidR="007C71B5" w:rsidRDefault="007C71B5">
      <w:pPr>
        <w:ind w:left="9" w:right="208"/>
        <w:rPr>
          <w:ins w:id="132" w:author="Alice Elizabeth Stears" w:date="2023-05-25T13:11:00Z"/>
        </w:rPr>
      </w:pPr>
    </w:p>
    <w:p w14:paraId="6410AB5B" w14:textId="77777777" w:rsidR="00523771" w:rsidRDefault="00523771">
      <w:pPr>
        <w:ind w:left="9" w:right="208"/>
      </w:pPr>
    </w:p>
    <w:p w14:paraId="1C8BC92E" w14:textId="6BFF0381" w:rsidR="00767FB4" w:rsidRDefault="007B792C" w:rsidP="00767FB4">
      <w:pPr>
        <w:ind w:firstLine="710"/>
        <w:rPr>
          <w:moveTo w:id="133" w:author="Alice Elizabeth Stears" w:date="2023-05-25T11:33:00Z"/>
        </w:rPr>
      </w:pPr>
      <w:del w:id="134" w:author="Alice Elizabeth Stears" w:date="2023-05-23T14:58:00Z">
        <w:r w:rsidDel="00F13B71">
          <w:rPr>
            <w:szCs w:val="24"/>
          </w:rPr>
          <w:delText>Earlier</w:delText>
        </w:r>
        <w:r w:rsidR="0003513E" w:rsidDel="00F13B71">
          <w:rPr>
            <w:szCs w:val="24"/>
          </w:rPr>
          <w:delText xml:space="preserve"> GAM </w:delText>
        </w:r>
      </w:del>
      <w:ins w:id="135" w:author="Alice Elizabeth Stears" w:date="2023-05-23T14:58:00Z">
        <w:r w:rsidR="00F13B71">
          <w:rPr>
            <w:szCs w:val="24"/>
          </w:rPr>
          <w:t>A</w:t>
        </w:r>
      </w:ins>
      <w:del w:id="136" w:author="Alice Elizabeth Stears" w:date="2023-05-23T14:58:00Z">
        <w:r w:rsidR="008A27D4" w:rsidDel="00F13B71">
          <w:rPr>
            <w:szCs w:val="24"/>
          </w:rPr>
          <w:delText>a</w:delText>
        </w:r>
      </w:del>
      <w:r w:rsidR="008A27D4">
        <w:rPr>
          <w:szCs w:val="24"/>
        </w:rPr>
        <w:t>nalysis</w:t>
      </w:r>
      <w:r w:rsidR="0003513E">
        <w:rPr>
          <w:szCs w:val="24"/>
        </w:rPr>
        <w:t xml:space="preserve"> of COBP population</w:t>
      </w:r>
      <w:r w:rsidR="005D2457">
        <w:rPr>
          <w:szCs w:val="24"/>
        </w:rPr>
        <w:t xml:space="preserve"> number</w:t>
      </w:r>
      <w:r w:rsidR="00140259">
        <w:rPr>
          <w:szCs w:val="24"/>
        </w:rPr>
        <w:t>s</w:t>
      </w:r>
      <w:r w:rsidR="0003513E">
        <w:rPr>
          <w:szCs w:val="24"/>
        </w:rPr>
        <w:t xml:space="preserve"> </w:t>
      </w:r>
      <w:ins w:id="137" w:author="Alice Elizabeth Stears" w:date="2023-05-23T14:58:00Z">
        <w:r w:rsidR="00F13B71">
          <w:rPr>
            <w:szCs w:val="24"/>
          </w:rPr>
          <w:t xml:space="preserve">with GAMs results in a more nuanced </w:t>
        </w:r>
      </w:ins>
      <w:del w:id="138" w:author="Alice Elizabeth Stears" w:date="2023-05-23T14:58:00Z">
        <w:r w:rsidR="002D7C99" w:rsidDel="00F13B71">
          <w:rPr>
            <w:szCs w:val="24"/>
          </w:rPr>
          <w:delText xml:space="preserve">are a more realistic </w:delText>
        </w:r>
      </w:del>
      <w:r w:rsidR="002D7C99">
        <w:rPr>
          <w:szCs w:val="24"/>
        </w:rPr>
        <w:t xml:space="preserve">representation of </w:t>
      </w:r>
      <w:ins w:id="139" w:author="Alice Elizabeth Stears" w:date="2023-05-23T14:59:00Z">
        <w:r w:rsidR="00F13B71">
          <w:rPr>
            <w:szCs w:val="24"/>
          </w:rPr>
          <w:t xml:space="preserve">changes in population </w:t>
        </w:r>
      </w:ins>
      <w:r w:rsidR="002D7C99">
        <w:rPr>
          <w:szCs w:val="24"/>
        </w:rPr>
        <w:t>trends</w:t>
      </w:r>
      <w:ins w:id="140" w:author="Alice Elizabeth Stears" w:date="2023-05-23T14:59:00Z">
        <w:r w:rsidR="00F13B71">
          <w:rPr>
            <w:szCs w:val="24"/>
          </w:rPr>
          <w:t xml:space="preserve"> over time</w:t>
        </w:r>
      </w:ins>
      <w:r w:rsidR="002D7C99">
        <w:rPr>
          <w:szCs w:val="24"/>
        </w:rPr>
        <w:t xml:space="preserve"> than</w:t>
      </w:r>
      <w:ins w:id="141" w:author="Alice Elizabeth Stears" w:date="2023-05-23T14:59:00Z">
        <w:r w:rsidR="00F13B71">
          <w:rPr>
            <w:szCs w:val="24"/>
          </w:rPr>
          <w:t xml:space="preserve"> would</w:t>
        </w:r>
      </w:ins>
      <w:r w:rsidR="002D7C99">
        <w:rPr>
          <w:szCs w:val="24"/>
        </w:rPr>
        <w:t xml:space="preserve"> linear regression </w:t>
      </w:r>
      <w:ins w:id="142" w:author="Alice Elizabeth Stears" w:date="2023-05-23T14:59:00Z">
        <w:r w:rsidR="00F13B71">
          <w:rPr>
            <w:szCs w:val="24"/>
          </w:rPr>
          <w:t>models</w:t>
        </w:r>
      </w:ins>
      <w:del w:id="143" w:author="Alice Elizabeth Stears" w:date="2023-05-23T14:59:00Z">
        <w:r w:rsidR="002D7C99" w:rsidDel="00F13B71">
          <w:rPr>
            <w:szCs w:val="24"/>
          </w:rPr>
          <w:delText>lines</w:delText>
        </w:r>
      </w:del>
      <w:r w:rsidR="002D7C99">
        <w:rPr>
          <w:szCs w:val="24"/>
        </w:rPr>
        <w:t xml:space="preserve">.  </w:t>
      </w:r>
      <w:del w:id="144" w:author="Alice Elizabeth Stears" w:date="2023-05-23T14:59:00Z">
        <w:r w:rsidR="002D7C99" w:rsidDel="00F13B71">
          <w:rPr>
            <w:szCs w:val="24"/>
          </w:rPr>
          <w:delText xml:space="preserve">They </w:delText>
        </w:r>
      </w:del>
      <w:ins w:id="145" w:author="Alice Elizabeth Stears" w:date="2023-05-23T14:59:00Z">
        <w:r w:rsidR="00F13B71">
          <w:rPr>
            <w:szCs w:val="24"/>
          </w:rPr>
          <w:t>GAMs</w:t>
        </w:r>
        <w:r w:rsidR="00F13B71">
          <w:rPr>
            <w:szCs w:val="24"/>
          </w:rPr>
          <w:t xml:space="preserve"> </w:t>
        </w:r>
        <w:r w:rsidR="00F13B71">
          <w:rPr>
            <w:szCs w:val="24"/>
          </w:rPr>
          <w:t>identified</w:t>
        </w:r>
      </w:ins>
      <w:del w:id="146" w:author="Alice Elizabeth Stears" w:date="2023-05-23T14:59:00Z">
        <w:r w:rsidR="0003513E" w:rsidDel="00F13B71">
          <w:rPr>
            <w:szCs w:val="24"/>
          </w:rPr>
          <w:delText>showed</w:delText>
        </w:r>
      </w:del>
      <w:r w:rsidR="0003513E">
        <w:rPr>
          <w:szCs w:val="24"/>
        </w:rPr>
        <w:t xml:space="preserve"> non-linear trends</w:t>
      </w:r>
      <w:ins w:id="147" w:author="Alice Elizabeth Stears" w:date="2023-05-23T15:00:00Z">
        <w:r w:rsidR="00F13B71">
          <w:rPr>
            <w:szCs w:val="24"/>
          </w:rPr>
          <w:t xml:space="preserve"> in population size over time</w:t>
        </w:r>
      </w:ins>
      <w:r w:rsidR="0003513E">
        <w:rPr>
          <w:szCs w:val="24"/>
        </w:rPr>
        <w:t xml:space="preserve"> </w:t>
      </w:r>
      <w:r w:rsidR="00140259">
        <w:rPr>
          <w:szCs w:val="24"/>
        </w:rPr>
        <w:t xml:space="preserve">with </w:t>
      </w:r>
      <w:r w:rsidR="002276EE">
        <w:rPr>
          <w:szCs w:val="24"/>
        </w:rPr>
        <w:t xml:space="preserve">significant </w:t>
      </w:r>
      <w:r w:rsidR="00EE640F">
        <w:rPr>
          <w:szCs w:val="24"/>
        </w:rPr>
        <w:t xml:space="preserve">periods of change </w:t>
      </w:r>
      <w:r w:rsidR="0003513E">
        <w:rPr>
          <w:szCs w:val="24"/>
        </w:rPr>
        <w:t>for the creek subpopulations and creek segments</w:t>
      </w:r>
      <w:r w:rsidR="004E6F7C">
        <w:rPr>
          <w:szCs w:val="24"/>
        </w:rPr>
        <w:t xml:space="preserve">, but not </w:t>
      </w:r>
      <w:r w:rsidR="00F45159">
        <w:rPr>
          <w:szCs w:val="24"/>
        </w:rPr>
        <w:t>for the population as a whole (</w:t>
      </w:r>
      <w:del w:id="148" w:author="Alice Elizabeth Stears" w:date="2023-05-25T13:09:00Z">
        <w:r w:rsidR="00F45159" w:rsidDel="00523771">
          <w:rPr>
            <w:szCs w:val="24"/>
          </w:rPr>
          <w:delText>Figure</w:delText>
        </w:r>
      </w:del>
      <w:ins w:id="149" w:author="Alice Elizabeth Stears" w:date="2023-05-25T13:09:00Z">
        <w:r w:rsidR="00523771">
          <w:rPr>
            <w:szCs w:val="24"/>
          </w:rPr>
          <w:t>Figure 6</w:t>
        </w:r>
      </w:ins>
      <w:ins w:id="150" w:author="Alice Elizabeth Stears" w:date="2023-05-23T15:00:00Z">
        <w:r w:rsidR="00F13B71">
          <w:rPr>
            <w:szCs w:val="24"/>
          </w:rPr>
          <w:t>:A</w:t>
        </w:r>
      </w:ins>
      <w:ins w:id="151" w:author="Alice Elizabeth Stears" w:date="2023-05-25T11:29:00Z">
        <w:r w:rsidR="00BA48EF">
          <w:rPr>
            <w:szCs w:val="24"/>
          </w:rPr>
          <w:t>; Table 1</w:t>
        </w:r>
      </w:ins>
      <w:del w:id="152" w:author="Alice Elizabeth Stears" w:date="2023-05-23T14:59:00Z">
        <w:r w:rsidR="00F45159" w:rsidDel="00F13B71">
          <w:rPr>
            <w:szCs w:val="24"/>
          </w:rPr>
          <w:delText xml:space="preserve"> </w:delText>
        </w:r>
        <w:r w:rsidR="00F34F95" w:rsidDel="00F13B71">
          <w:rPr>
            <w:szCs w:val="24"/>
          </w:rPr>
          <w:delText>5</w:delText>
        </w:r>
        <w:r w:rsidDel="00F13B71">
          <w:rPr>
            <w:szCs w:val="24"/>
          </w:rPr>
          <w:delText xml:space="preserve"> in Heidel et al. 2022, reprinted below</w:delText>
        </w:r>
      </w:del>
      <w:r w:rsidR="00F45159">
        <w:rPr>
          <w:szCs w:val="24"/>
        </w:rPr>
        <w:t>)</w:t>
      </w:r>
      <w:r w:rsidR="004E6F7C">
        <w:rPr>
          <w:szCs w:val="24"/>
        </w:rPr>
        <w:t>.</w:t>
      </w:r>
      <w:r w:rsidR="00E34B04" w:rsidRPr="00E34B04">
        <w:rPr>
          <w:szCs w:val="24"/>
        </w:rPr>
        <w:t xml:space="preserve"> </w:t>
      </w:r>
      <w:r w:rsidR="00E34B04">
        <w:rPr>
          <w:szCs w:val="24"/>
        </w:rPr>
        <w:t xml:space="preserve">The Crow Creek subpopulation fluctuated in the early years of the study, with a high of 2,448 plants in 1995, then experienced a significant period of decline from 1,708 plants in 1998 to 38 plants in 2007 and 175 plants in </w:t>
      </w:r>
      <w:commentRangeStart w:id="153"/>
      <w:r w:rsidR="00E34B04">
        <w:rPr>
          <w:szCs w:val="24"/>
        </w:rPr>
        <w:t>2007</w:t>
      </w:r>
      <w:commentRangeEnd w:id="153"/>
      <w:r w:rsidR="00265FD9">
        <w:rPr>
          <w:rStyle w:val="CommentReference"/>
        </w:rPr>
        <w:commentReference w:id="153"/>
      </w:r>
      <w:r w:rsidR="00E34B04">
        <w:rPr>
          <w:szCs w:val="24"/>
        </w:rPr>
        <w:t>, followed by a sustained period of low numbers through 202</w:t>
      </w:r>
      <w:ins w:id="154" w:author="Alice Elizabeth Stears" w:date="2023-05-23T15:01:00Z">
        <w:r w:rsidR="00F13B71">
          <w:rPr>
            <w:szCs w:val="24"/>
          </w:rPr>
          <w:t>2</w:t>
        </w:r>
      </w:ins>
      <w:del w:id="155" w:author="Alice Elizabeth Stears" w:date="2023-05-23T15:01:00Z">
        <w:r w:rsidR="00E34B04" w:rsidDel="00F13B71">
          <w:rPr>
            <w:szCs w:val="24"/>
          </w:rPr>
          <w:delText>1</w:delText>
        </w:r>
      </w:del>
      <w:r w:rsidR="00E34B04">
        <w:rPr>
          <w:szCs w:val="24"/>
        </w:rPr>
        <w:t xml:space="preserve"> (</w:t>
      </w:r>
      <w:del w:id="156" w:author="Alice Elizabeth Stears" w:date="2023-05-25T13:09:00Z">
        <w:r w:rsidR="00E34B04" w:rsidDel="00523771">
          <w:rPr>
            <w:szCs w:val="24"/>
          </w:rPr>
          <w:delText xml:space="preserve">Figure </w:delText>
        </w:r>
        <w:r w:rsidR="00F34F95" w:rsidDel="00523771">
          <w:rPr>
            <w:szCs w:val="24"/>
          </w:rPr>
          <w:delText>5</w:delText>
        </w:r>
      </w:del>
      <w:ins w:id="157" w:author="Alice Elizabeth Stears" w:date="2023-05-25T13:09:00Z">
        <w:r w:rsidR="00523771">
          <w:rPr>
            <w:szCs w:val="24"/>
          </w:rPr>
          <w:t>Figure 6</w:t>
        </w:r>
      </w:ins>
      <w:ins w:id="158" w:author="Alice Elizabeth Stears" w:date="2023-05-23T15:01:00Z">
        <w:r w:rsidR="00F13B71">
          <w:rPr>
            <w:szCs w:val="24"/>
          </w:rPr>
          <w:t>:B</w:t>
        </w:r>
      </w:ins>
      <w:r w:rsidR="00E34B04">
        <w:rPr>
          <w:szCs w:val="24"/>
        </w:rPr>
        <w:t xml:space="preserve">).  </w:t>
      </w:r>
      <w:ins w:id="159" w:author="Alice Elizabeth Stears" w:date="2023-05-23T15:02:00Z">
        <w:r w:rsidR="00F13B71">
          <w:rPr>
            <w:szCs w:val="24"/>
          </w:rPr>
          <w:t>Populations at Diamond Creek (</w:t>
        </w:r>
      </w:ins>
      <w:ins w:id="160" w:author="Alice Elizabeth Stears" w:date="2023-05-25T13:09:00Z">
        <w:r w:rsidR="00523771">
          <w:rPr>
            <w:szCs w:val="24"/>
          </w:rPr>
          <w:t>Figure 6</w:t>
        </w:r>
      </w:ins>
      <w:ins w:id="161" w:author="Alice Elizabeth Stears" w:date="2023-05-23T15:02:00Z">
        <w:r w:rsidR="00F13B71">
          <w:rPr>
            <w:szCs w:val="24"/>
          </w:rPr>
          <w:t>: C) and Unnamed Creek (</w:t>
        </w:r>
      </w:ins>
      <w:ins w:id="162" w:author="Alice Elizabeth Stears" w:date="2023-05-25T13:09:00Z">
        <w:r w:rsidR="00523771">
          <w:rPr>
            <w:szCs w:val="24"/>
          </w:rPr>
          <w:t>Figure 6</w:t>
        </w:r>
      </w:ins>
      <w:ins w:id="163" w:author="Alice Elizabeth Stears" w:date="2023-05-23T15:02:00Z">
        <w:r w:rsidR="00F13B71">
          <w:rPr>
            <w:szCs w:val="24"/>
          </w:rPr>
          <w:t xml:space="preserve">: D) </w:t>
        </w:r>
      </w:ins>
      <w:ins w:id="164" w:author="Alice Elizabeth Stears" w:date="2023-05-23T15:03:00Z">
        <w:r w:rsidR="00F13B71">
          <w:rPr>
            <w:szCs w:val="24"/>
          </w:rPr>
          <w:t>have fluctuated over the study period</w:t>
        </w:r>
      </w:ins>
      <w:ins w:id="165" w:author="Alice Elizabeth Stears" w:date="2023-05-23T15:05:00Z">
        <w:r w:rsidR="00AB6E73">
          <w:rPr>
            <w:szCs w:val="24"/>
          </w:rPr>
          <w:t>. There was a single period of significant increase</w:t>
        </w:r>
      </w:ins>
      <w:ins w:id="166" w:author="Alice Elizabeth Stears" w:date="2023-05-23T15:04:00Z">
        <w:r w:rsidR="00AB6E73">
          <w:rPr>
            <w:szCs w:val="24"/>
          </w:rPr>
          <w:t xml:space="preserve"> </w:t>
        </w:r>
      </w:ins>
      <w:ins w:id="167" w:author="Alice Elizabeth Stears" w:date="2023-05-23T15:05:00Z">
        <w:r w:rsidR="00AB6E73">
          <w:rPr>
            <w:szCs w:val="24"/>
          </w:rPr>
          <w:t xml:space="preserve">in </w:t>
        </w:r>
      </w:ins>
      <w:ins w:id="168" w:author="Alice Elizabeth Stears" w:date="2023-05-23T15:06:00Z">
        <w:r w:rsidR="00AB6E73">
          <w:rPr>
            <w:szCs w:val="24"/>
          </w:rPr>
          <w:t xml:space="preserve">population size at </w:t>
        </w:r>
      </w:ins>
      <w:ins w:id="169" w:author="Alice Elizabeth Stears" w:date="2023-05-23T15:05:00Z">
        <w:r w:rsidR="00AB6E73">
          <w:rPr>
            <w:szCs w:val="24"/>
          </w:rPr>
          <w:t>each creek, which occurred du</w:t>
        </w:r>
      </w:ins>
      <w:ins w:id="170" w:author="Alice Elizabeth Stears" w:date="2023-05-23T15:06:00Z">
        <w:r w:rsidR="00AB6E73">
          <w:rPr>
            <w:szCs w:val="24"/>
          </w:rPr>
          <w:t>ring overlapping periods in the 1990s (1992-1995 at Diamond Creek and 19</w:t>
        </w:r>
      </w:ins>
      <w:ins w:id="171" w:author="Alice Elizabeth Stears" w:date="2023-05-23T15:07:00Z">
        <w:r w:rsidR="00AB6E73">
          <w:rPr>
            <w:szCs w:val="24"/>
          </w:rPr>
          <w:t xml:space="preserve">86-2001 at Unnamed Creek. </w:t>
        </w:r>
      </w:ins>
      <w:ins w:id="172" w:author="Alice Elizabeth Stears" w:date="2023-05-25T11:33:00Z">
        <w:r w:rsidR="00767FB4">
          <w:rPr>
            <w:szCs w:val="24"/>
          </w:rPr>
          <w:t xml:space="preserve">Increasing or stable </w:t>
        </w:r>
      </w:ins>
      <w:moveToRangeStart w:id="173" w:author="Alice Elizabeth Stears" w:date="2023-05-25T11:33:00Z" w:name="move135906620"/>
      <w:moveTo w:id="174" w:author="Alice Elizabeth Stears" w:date="2023-05-25T11:33:00Z">
        <w:del w:id="175" w:author="Alice Elizabeth Stears" w:date="2023-05-25T11:32:00Z">
          <w:r w:rsidR="00767FB4" w:rsidDel="00767FB4">
            <w:delText xml:space="preserve">Finally, there were finer-scale trend differences on separate segments of the three creeks despite their hydrological similarities.  For example, if we look at just the data since 2002, a segment of occupied habitat on Crow Creek has increasing COBP numbers, despite widespread declines in the other segments.  </w:delText>
          </w:r>
        </w:del>
        <w:del w:id="176" w:author="Alice Elizabeth Stears" w:date="2023-05-25T11:31:00Z">
          <w:r w:rsidR="00767FB4" w:rsidDel="00767FB4">
            <w:delText xml:space="preserve">Crow Creek has had its greatest COBP declines in the upstream reaches in Segments 1 and 3.  </w:delText>
          </w:r>
        </w:del>
        <w:r w:rsidR="00767FB4">
          <w:t>COBP population numbers on Diamond and Unnamed creeks have compensated for COBP declines on Crow Creek</w:t>
        </w:r>
      </w:moveTo>
      <w:ins w:id="177" w:author="Alice Elizabeth Stears" w:date="2023-05-25T11:34:00Z">
        <w:r w:rsidR="00767FB4">
          <w:t>, resulting in relatively stable base-wide population size (</w:t>
        </w:r>
      </w:ins>
      <w:ins w:id="178" w:author="Alice Elizabeth Stears" w:date="2023-05-25T13:09:00Z">
        <w:r w:rsidR="00523771">
          <w:t>Figure 6</w:t>
        </w:r>
      </w:ins>
      <w:ins w:id="179" w:author="Alice Elizabeth Stears" w:date="2023-05-25T11:34:00Z">
        <w:r w:rsidR="00767FB4">
          <w:t xml:space="preserve">: A). </w:t>
        </w:r>
      </w:ins>
      <w:moveTo w:id="180" w:author="Alice Elizabeth Stears" w:date="2023-05-25T11:33:00Z">
        <w:del w:id="181" w:author="Alice Elizabeth Stears" w:date="2023-05-25T11:33:00Z">
          <w:r w:rsidR="00767FB4" w:rsidDel="00767FB4">
            <w:delText xml:space="preserve">. </w:delText>
          </w:r>
        </w:del>
        <w:del w:id="182" w:author="Alice Elizabeth Stears" w:date="2023-05-25T11:32:00Z">
          <w:r w:rsidR="00767FB4" w:rsidDel="00767FB4">
            <w:delText xml:space="preserve">The COBP plants recently discovered in lower Crow Creek (Segment 8) may represent an ephemeral COBP colonization or distribution expansion on FEWAFB.  </w:delText>
          </w:r>
        </w:del>
      </w:moveTo>
    </w:p>
    <w:p w14:paraId="4EAF8B66" w14:textId="39B1B4DD" w:rsidR="00E34B04" w:rsidRDefault="00E34B04" w:rsidP="00E34B04">
      <w:pPr>
        <w:ind w:firstLine="710"/>
        <w:rPr>
          <w:szCs w:val="24"/>
        </w:rPr>
      </w:pPr>
      <w:moveFromRangeStart w:id="183" w:author="Alice Elizabeth Stears" w:date="2023-05-23T15:02:00Z" w:name="move135746541"/>
      <w:moveToRangeEnd w:id="173"/>
      <w:moveFrom w:id="184" w:author="Alice Elizabeth Stears" w:date="2023-05-23T15:02:00Z">
        <w:r w:rsidDel="00F13B71">
          <w:rPr>
            <w:szCs w:val="24"/>
          </w:rPr>
          <w:t>Segment 6 was the only Crow Creek segment without a significant period of decrease.</w:t>
        </w:r>
      </w:moveFrom>
      <w:moveFromRangeEnd w:id="183"/>
    </w:p>
    <w:p w14:paraId="780E65E5" w14:textId="5A8693CA" w:rsidR="0003513E" w:rsidRDefault="0003513E" w:rsidP="00974F13">
      <w:pPr>
        <w:spacing w:after="0" w:line="259" w:lineRule="auto"/>
        <w:ind w:left="0" w:firstLine="0"/>
        <w:rPr>
          <w:szCs w:val="24"/>
        </w:rPr>
      </w:pPr>
    </w:p>
    <w:p w14:paraId="0A3B1BA7" w14:textId="4AE62937" w:rsidR="0003513E" w:rsidRDefault="00F13B71" w:rsidP="009734A6">
      <w:pPr>
        <w:ind w:left="0" w:firstLine="0"/>
        <w:rPr>
          <w:szCs w:val="24"/>
        </w:rPr>
        <w:pPrChange w:id="185" w:author="Alice Elizabeth Stears" w:date="2023-05-25T10:34:00Z">
          <w:pPr>
            <w:ind w:left="0" w:firstLine="0"/>
            <w:jc w:val="center"/>
          </w:pPr>
        </w:pPrChange>
      </w:pPr>
      <w:r>
        <w:rPr>
          <w:noProof/>
          <w:szCs w:val="24"/>
        </w:rPr>
        <w:drawing>
          <wp:inline distT="0" distB="0" distL="0" distR="0" wp14:anchorId="7AC81325" wp14:editId="180330BA">
            <wp:extent cx="5637125" cy="6576646"/>
            <wp:effectExtent l="0" t="0" r="0" b="0"/>
            <wp:docPr id="1890726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26230" name="Picture 1890726230"/>
                    <pic:cNvPicPr/>
                  </pic:nvPicPr>
                  <pic:blipFill>
                    <a:blip r:embed="rId56">
                      <a:extLst>
                        <a:ext uri="{28A0092B-C50C-407E-A947-70E740481C1C}">
                          <a14:useLocalDpi xmlns:a14="http://schemas.microsoft.com/office/drawing/2010/main" val="0"/>
                        </a:ext>
                      </a:extLst>
                    </a:blip>
                    <a:stretch>
                      <a:fillRect/>
                    </a:stretch>
                  </pic:blipFill>
                  <pic:spPr>
                    <a:xfrm>
                      <a:off x="0" y="0"/>
                      <a:ext cx="5639987" cy="6579985"/>
                    </a:xfrm>
                    <a:prstGeom prst="rect">
                      <a:avLst/>
                    </a:prstGeom>
                  </pic:spPr>
                </pic:pic>
              </a:graphicData>
            </a:graphic>
          </wp:inline>
        </w:drawing>
      </w:r>
    </w:p>
    <w:p w14:paraId="32B70FDD" w14:textId="399CA5EF" w:rsidR="002201A0" w:rsidRDefault="00F34F95" w:rsidP="000E7721">
      <w:pPr>
        <w:ind w:left="0" w:right="202" w:firstLine="0"/>
        <w:rPr>
          <w:ins w:id="186" w:author="Alice Elizabeth Stears" w:date="2023-05-23T15:01:00Z"/>
          <w:szCs w:val="24"/>
        </w:rPr>
      </w:pPr>
      <w:del w:id="187" w:author="Alice Elizabeth Stears" w:date="2023-05-25T13:09:00Z">
        <w:r w:rsidDel="00523771">
          <w:rPr>
            <w:szCs w:val="24"/>
          </w:rPr>
          <w:delText>Figure 5</w:delText>
        </w:r>
      </w:del>
      <w:ins w:id="188" w:author="Alice Elizabeth Stears" w:date="2023-05-25T13:09:00Z">
        <w:r w:rsidR="00523771">
          <w:rPr>
            <w:szCs w:val="24"/>
          </w:rPr>
          <w:t>Figure 6</w:t>
        </w:r>
      </w:ins>
      <w:r w:rsidR="002201A0">
        <w:rPr>
          <w:szCs w:val="24"/>
        </w:rPr>
        <w:t xml:space="preserve">. </w:t>
      </w:r>
      <w:ins w:id="189" w:author="Alice Elizabeth Stears" w:date="2023-05-23T15:08:00Z">
        <w:r w:rsidR="00510BD3">
          <w:rPr>
            <w:szCs w:val="24"/>
          </w:rPr>
          <w:t xml:space="preserve">(A) </w:t>
        </w:r>
      </w:ins>
      <w:del w:id="190" w:author="Alice Elizabeth Stears" w:date="2023-05-23T15:08:00Z">
        <w:r w:rsidR="000E7721" w:rsidDel="00510BD3">
          <w:rPr>
            <w:szCs w:val="24"/>
          </w:rPr>
          <w:delText>Trend in the</w:delText>
        </w:r>
      </w:del>
      <w:ins w:id="191" w:author="Alice Elizabeth Stears" w:date="2023-05-23T15:08:00Z">
        <w:r w:rsidR="00510BD3">
          <w:rPr>
            <w:szCs w:val="24"/>
          </w:rPr>
          <w:t>Changes in</w:t>
        </w:r>
      </w:ins>
      <w:r w:rsidR="000E7721">
        <w:rPr>
          <w:szCs w:val="24"/>
        </w:rPr>
        <w:t xml:space="preserve"> </w:t>
      </w:r>
      <w:ins w:id="192" w:author="Alice Elizabeth Stears" w:date="2023-05-23T15:08:00Z">
        <w:r w:rsidR="00510BD3">
          <w:rPr>
            <w:szCs w:val="24"/>
          </w:rPr>
          <w:t xml:space="preserve">the total </w:t>
        </w:r>
      </w:ins>
      <w:r w:rsidR="000E7721">
        <w:rPr>
          <w:szCs w:val="24"/>
        </w:rPr>
        <w:t xml:space="preserve">population </w:t>
      </w:r>
      <w:ins w:id="193" w:author="Alice Elizabeth Stears" w:date="2023-05-23T15:08:00Z">
        <w:r w:rsidR="00510BD3">
          <w:rPr>
            <w:szCs w:val="24"/>
          </w:rPr>
          <w:t>size of flowering</w:t>
        </w:r>
      </w:ins>
      <w:del w:id="194" w:author="Alice Elizabeth Stears" w:date="2023-05-23T15:08:00Z">
        <w:r w:rsidR="000E7721" w:rsidDel="00510BD3">
          <w:rPr>
            <w:szCs w:val="24"/>
          </w:rPr>
          <w:delText>of</w:delText>
        </w:r>
      </w:del>
      <w:r w:rsidR="000E7721">
        <w:rPr>
          <w:szCs w:val="24"/>
        </w:rPr>
        <w:t xml:space="preserve"> Colorado butterfly plant (</w:t>
      </w:r>
      <w:r w:rsidR="000E7721" w:rsidRPr="001B1000">
        <w:rPr>
          <w:i/>
          <w:szCs w:val="24"/>
        </w:rPr>
        <w:t xml:space="preserve">Oenothera </w:t>
      </w:r>
      <w:proofErr w:type="spellStart"/>
      <w:r w:rsidR="000E7721" w:rsidRPr="001B1000">
        <w:rPr>
          <w:i/>
          <w:szCs w:val="24"/>
        </w:rPr>
        <w:t>coloradensis</w:t>
      </w:r>
      <w:proofErr w:type="spellEnd"/>
      <w:r w:rsidR="000E7721">
        <w:rPr>
          <w:szCs w:val="24"/>
        </w:rPr>
        <w:t>)</w:t>
      </w:r>
      <w:r w:rsidR="000E7721" w:rsidRPr="001B1000">
        <w:rPr>
          <w:szCs w:val="24"/>
        </w:rPr>
        <w:t xml:space="preserve"> </w:t>
      </w:r>
      <w:proofErr w:type="spellStart"/>
      <w:ins w:id="195" w:author="Alice Elizabeth Stears" w:date="2023-05-23T15:08:00Z">
        <w:r w:rsidR="00510BD3">
          <w:rPr>
            <w:szCs w:val="24"/>
          </w:rPr>
          <w:t>individualsf</w:t>
        </w:r>
        <w:proofErr w:type="spellEnd"/>
        <w:r w:rsidR="00510BD3">
          <w:rPr>
            <w:szCs w:val="24"/>
          </w:rPr>
          <w:t xml:space="preserve"> </w:t>
        </w:r>
        <w:r w:rsidR="00510BD3">
          <w:rPr>
            <w:szCs w:val="24"/>
          </w:rPr>
          <w:t xml:space="preserve"> </w:t>
        </w:r>
      </w:ins>
      <w:r w:rsidR="000E7721">
        <w:rPr>
          <w:szCs w:val="24"/>
        </w:rPr>
        <w:t>at F. E. Warren Air Force Base, Cheyenne, Wyoming, 1989-202</w:t>
      </w:r>
      <w:ins w:id="196" w:author="Alice Elizabeth Stears" w:date="2023-05-25T10:54:00Z">
        <w:r w:rsidR="0078735B">
          <w:rPr>
            <w:szCs w:val="24"/>
          </w:rPr>
          <w:t>2</w:t>
        </w:r>
      </w:ins>
      <w:del w:id="197" w:author="Alice Elizabeth Stears" w:date="2023-05-25T10:54:00Z">
        <w:r w:rsidR="000E7721" w:rsidDel="0078735B">
          <w:rPr>
            <w:szCs w:val="24"/>
          </w:rPr>
          <w:delText>1</w:delText>
        </w:r>
      </w:del>
      <w:r w:rsidR="0096685E">
        <w:rPr>
          <w:szCs w:val="24"/>
        </w:rPr>
        <w:t>;</w:t>
      </w:r>
      <w:r w:rsidR="000E7721" w:rsidRPr="000E7721">
        <w:rPr>
          <w:szCs w:val="24"/>
        </w:rPr>
        <w:t xml:space="preserve"> </w:t>
      </w:r>
      <w:ins w:id="198" w:author="Alice Elizabeth Stears" w:date="2023-05-23T15:08:00Z">
        <w:r w:rsidR="00510BD3">
          <w:rPr>
            <w:szCs w:val="24"/>
          </w:rPr>
          <w:t xml:space="preserve">(B) Changes in population size </w:t>
        </w:r>
      </w:ins>
      <w:ins w:id="199" w:author="Alice Elizabeth Stears" w:date="2023-05-23T15:09:00Z">
        <w:r w:rsidR="00510BD3">
          <w:rPr>
            <w:szCs w:val="24"/>
          </w:rPr>
          <w:t xml:space="preserve">on each of </w:t>
        </w:r>
      </w:ins>
      <w:del w:id="200" w:author="Alice Elizabeth Stears" w:date="2023-05-23T15:09:00Z">
        <w:r w:rsidR="000E7721" w:rsidDel="00510BD3">
          <w:rPr>
            <w:szCs w:val="24"/>
          </w:rPr>
          <w:delText xml:space="preserve">and on </w:delText>
        </w:r>
      </w:del>
      <w:r w:rsidR="000E7721">
        <w:rPr>
          <w:szCs w:val="24"/>
        </w:rPr>
        <w:t>the three creek subpopulations</w:t>
      </w:r>
      <w:ins w:id="201" w:author="Alice Elizabeth Stears" w:date="2023-05-23T15:09:00Z">
        <w:r w:rsidR="00510BD3">
          <w:rPr>
            <w:szCs w:val="24"/>
          </w:rPr>
          <w:t xml:space="preserve">. In all panels, points indicate census counts, black lines show </w:t>
        </w:r>
      </w:ins>
      <w:del w:id="202" w:author="Alice Elizabeth Stears" w:date="2023-05-23T15:09:00Z">
        <w:r w:rsidR="000E7721" w:rsidDel="00510BD3">
          <w:rPr>
            <w:szCs w:val="24"/>
          </w:rPr>
          <w:delText xml:space="preserve">, using </w:delText>
        </w:r>
        <w:r w:rsidR="00994EC0" w:rsidDel="00510BD3">
          <w:rPr>
            <w:szCs w:val="24"/>
          </w:rPr>
          <w:delText>GAM</w:delText>
        </w:r>
        <w:r w:rsidR="000E7721" w:rsidDel="00510BD3">
          <w:rPr>
            <w:szCs w:val="24"/>
          </w:rPr>
          <w:delText xml:space="preserve">. </w:delText>
        </w:r>
        <w:r w:rsidR="00E84E7D" w:rsidDel="00510BD3">
          <w:rPr>
            <w:szCs w:val="24"/>
          </w:rPr>
          <w:delText xml:space="preserve">The </w:delText>
        </w:r>
      </w:del>
      <w:r w:rsidR="00E84E7D">
        <w:rPr>
          <w:szCs w:val="24"/>
        </w:rPr>
        <w:t>c</w:t>
      </w:r>
      <w:r w:rsidR="002201A0">
        <w:rPr>
          <w:szCs w:val="24"/>
        </w:rPr>
        <w:t>urvilinear trend</w:t>
      </w:r>
      <w:r w:rsidR="00E84E7D">
        <w:rPr>
          <w:szCs w:val="24"/>
        </w:rPr>
        <w:t>s</w:t>
      </w:r>
      <w:r w:rsidR="002201A0">
        <w:rPr>
          <w:szCs w:val="24"/>
        </w:rPr>
        <w:t xml:space="preserve"> (black line) </w:t>
      </w:r>
      <w:del w:id="203" w:author="Alice Elizabeth Stears" w:date="2023-05-23T15:09:00Z">
        <w:r w:rsidR="002201A0" w:rsidDel="00510BD3">
          <w:rPr>
            <w:szCs w:val="24"/>
          </w:rPr>
          <w:delText xml:space="preserve">from </w:delText>
        </w:r>
      </w:del>
      <w:ins w:id="204" w:author="Alice Elizabeth Stears" w:date="2023-05-23T15:09:00Z">
        <w:r w:rsidR="00510BD3">
          <w:rPr>
            <w:szCs w:val="24"/>
          </w:rPr>
          <w:t xml:space="preserve">generated with </w:t>
        </w:r>
      </w:ins>
      <w:r w:rsidR="002201A0">
        <w:rPr>
          <w:szCs w:val="24"/>
        </w:rPr>
        <w:t>GAM</w:t>
      </w:r>
      <w:ins w:id="205" w:author="Alice Elizabeth Stears" w:date="2023-05-23T15:09:00Z">
        <w:r w:rsidR="00510BD3">
          <w:rPr>
            <w:szCs w:val="24"/>
          </w:rPr>
          <w:t>s, and grey shadin</w:t>
        </w:r>
      </w:ins>
      <w:ins w:id="206" w:author="Alice Elizabeth Stears" w:date="2023-05-23T15:10:00Z">
        <w:r w:rsidR="00510BD3">
          <w:rPr>
            <w:szCs w:val="24"/>
          </w:rPr>
          <w:t xml:space="preserve">g shows 95% confidence bands around the modeled relationship. </w:t>
        </w:r>
      </w:ins>
      <w:del w:id="207" w:author="Alice Elizabeth Stears" w:date="2023-05-23T15:10:00Z">
        <w:r w:rsidR="002201A0" w:rsidDel="00510BD3">
          <w:rPr>
            <w:szCs w:val="24"/>
          </w:rPr>
          <w:delText xml:space="preserve"> </w:delText>
        </w:r>
        <w:r w:rsidR="00E84E7D" w:rsidDel="00510BD3">
          <w:rPr>
            <w:szCs w:val="24"/>
          </w:rPr>
          <w:delText>are</w:delText>
        </w:r>
        <w:r w:rsidR="002201A0" w:rsidDel="00510BD3">
          <w:rPr>
            <w:szCs w:val="24"/>
          </w:rPr>
          <w:delText xml:space="preserve"> shown with 95% confidence band (grey shading) and annual population counts (points).  </w:delText>
        </w:r>
      </w:del>
      <w:r w:rsidR="002201A0">
        <w:rPr>
          <w:szCs w:val="24"/>
        </w:rPr>
        <w:t>There were no significant periods of increase or decrease</w:t>
      </w:r>
      <w:r w:rsidR="000E7721">
        <w:rPr>
          <w:szCs w:val="24"/>
        </w:rPr>
        <w:t xml:space="preserve"> except </w:t>
      </w:r>
      <w:r w:rsidR="004519FE">
        <w:rPr>
          <w:szCs w:val="24"/>
        </w:rPr>
        <w:t xml:space="preserve">long-term decrease </w:t>
      </w:r>
      <w:r w:rsidR="000E7721">
        <w:rPr>
          <w:szCs w:val="24"/>
        </w:rPr>
        <w:t>on Crow Creek</w:t>
      </w:r>
      <w:r w:rsidR="002F0749">
        <w:rPr>
          <w:szCs w:val="24"/>
        </w:rPr>
        <w:t xml:space="preserve"> 1999-2005) and long-term increase on Unnamed Creek</w:t>
      </w:r>
      <w:r w:rsidR="002201A0">
        <w:rPr>
          <w:szCs w:val="24"/>
        </w:rPr>
        <w:t xml:space="preserve">.  Percent deviance explained (% </w:t>
      </w:r>
      <w:r w:rsidR="002201A0" w:rsidRPr="00D7075F">
        <w:rPr>
          <w:i/>
          <w:szCs w:val="24"/>
        </w:rPr>
        <w:t>d</w:t>
      </w:r>
      <w:r w:rsidR="002201A0">
        <w:rPr>
          <w:szCs w:val="24"/>
        </w:rPr>
        <w:t xml:space="preserve">) is a measure of effect size </w:t>
      </w:r>
      <w:proofErr w:type="gramStart"/>
      <w:r w:rsidR="002201A0">
        <w:rPr>
          <w:szCs w:val="24"/>
        </w:rPr>
        <w:t>similar to</w:t>
      </w:r>
      <w:proofErr w:type="gramEnd"/>
      <w:r w:rsidR="002201A0">
        <w:rPr>
          <w:szCs w:val="24"/>
        </w:rPr>
        <w:t xml:space="preserve"> </w:t>
      </w:r>
      <w:r w:rsidR="002201A0" w:rsidRPr="00D7075F">
        <w:rPr>
          <w:i/>
          <w:szCs w:val="24"/>
        </w:rPr>
        <w:t>r</w:t>
      </w:r>
      <w:r w:rsidR="002201A0" w:rsidRPr="00D7075F">
        <w:rPr>
          <w:szCs w:val="24"/>
          <w:vertAlign w:val="superscript"/>
        </w:rPr>
        <w:t>2</w:t>
      </w:r>
      <w:r w:rsidR="002201A0">
        <w:rPr>
          <w:szCs w:val="24"/>
        </w:rPr>
        <w:t xml:space="preserve"> for linear models.</w:t>
      </w:r>
    </w:p>
    <w:p w14:paraId="5219E65B" w14:textId="77777777" w:rsidR="00F13B71" w:rsidRDefault="00F13B71" w:rsidP="000E7721">
      <w:pPr>
        <w:ind w:left="0" w:right="202" w:firstLine="0"/>
        <w:rPr>
          <w:szCs w:val="24"/>
        </w:rPr>
      </w:pPr>
    </w:p>
    <w:p w14:paraId="55B232D0" w14:textId="224F0FAE" w:rsidR="003B17FD" w:rsidRDefault="002D7C99" w:rsidP="00767FB4">
      <w:pPr>
        <w:ind w:firstLine="710"/>
        <w:rPr>
          <w:ins w:id="208" w:author="Alice Elizabeth Stears" w:date="2023-05-25T10:49:00Z"/>
          <w:szCs w:val="24"/>
        </w:rPr>
      </w:pPr>
      <w:r>
        <w:rPr>
          <w:szCs w:val="24"/>
        </w:rPr>
        <w:t xml:space="preserve">GAM analyses of COBP trends </w:t>
      </w:r>
      <w:ins w:id="209" w:author="Alice Elizabeth Stears" w:date="2023-05-25T10:35:00Z">
        <w:r w:rsidR="009734A6">
          <w:rPr>
            <w:szCs w:val="24"/>
          </w:rPr>
          <w:t>i</w:t>
        </w:r>
      </w:ins>
      <w:del w:id="210" w:author="Alice Elizabeth Stears" w:date="2023-05-25T10:35:00Z">
        <w:r w:rsidDel="009734A6">
          <w:rPr>
            <w:szCs w:val="24"/>
          </w:rPr>
          <w:delText>o</w:delText>
        </w:r>
      </w:del>
      <w:r>
        <w:rPr>
          <w:szCs w:val="24"/>
        </w:rPr>
        <w:t xml:space="preserve">n </w:t>
      </w:r>
      <w:ins w:id="211" w:author="Alice Elizabeth Stears" w:date="2023-05-25T10:34:00Z">
        <w:r w:rsidR="009734A6">
          <w:rPr>
            <w:szCs w:val="24"/>
          </w:rPr>
          <w:t>individ</w:t>
        </w:r>
      </w:ins>
      <w:ins w:id="212" w:author="Alice Elizabeth Stears" w:date="2023-05-25T10:35:00Z">
        <w:r w:rsidR="009734A6">
          <w:rPr>
            <w:szCs w:val="24"/>
          </w:rPr>
          <w:t xml:space="preserve">ual </w:t>
        </w:r>
      </w:ins>
      <w:r>
        <w:rPr>
          <w:szCs w:val="24"/>
        </w:rPr>
        <w:t xml:space="preserve">creek segments </w:t>
      </w:r>
      <w:ins w:id="213" w:author="Alice Elizabeth Stears" w:date="2023-05-25T10:36:00Z">
        <w:r w:rsidR="009734A6">
          <w:rPr>
            <w:szCs w:val="24"/>
          </w:rPr>
          <w:t>provide further insight into</w:t>
        </w:r>
      </w:ins>
      <w:ins w:id="214" w:author="Alice Elizabeth Stears" w:date="2023-05-25T10:35:00Z">
        <w:r w:rsidR="009734A6">
          <w:rPr>
            <w:szCs w:val="24"/>
          </w:rPr>
          <w:t xml:space="preserve"> patterns </w:t>
        </w:r>
      </w:ins>
      <w:ins w:id="215" w:author="Alice Elizabeth Stears" w:date="2023-05-25T10:36:00Z">
        <w:r w:rsidR="009734A6">
          <w:rPr>
            <w:szCs w:val="24"/>
          </w:rPr>
          <w:t xml:space="preserve">of population size change </w:t>
        </w:r>
      </w:ins>
      <w:ins w:id="216" w:author="Alice Elizabeth Stears" w:date="2023-05-25T10:35:00Z">
        <w:r w:rsidR="009734A6">
          <w:rPr>
            <w:szCs w:val="24"/>
          </w:rPr>
          <w:t>at</w:t>
        </w:r>
      </w:ins>
      <w:ins w:id="217" w:author="Alice Elizabeth Stears" w:date="2023-05-25T10:36:00Z">
        <w:r w:rsidR="009734A6">
          <w:rPr>
            <w:szCs w:val="24"/>
          </w:rPr>
          <w:t xml:space="preserve"> the creek level. </w:t>
        </w:r>
      </w:ins>
      <w:ins w:id="218" w:author="Alice Elizabeth Stears" w:date="2023-05-25T10:37:00Z">
        <w:r w:rsidR="009734A6">
          <w:rPr>
            <w:szCs w:val="24"/>
          </w:rPr>
          <w:t xml:space="preserve">Six of the eight Crow creek segment subpopulations </w:t>
        </w:r>
      </w:ins>
      <w:ins w:id="219" w:author="Alice Elizabeth Stears" w:date="2023-05-25T10:38:00Z">
        <w:r w:rsidR="009734A6">
          <w:rPr>
            <w:szCs w:val="24"/>
          </w:rPr>
          <w:t>have decreased consistently over the study period (</w:t>
        </w:r>
      </w:ins>
      <w:ins w:id="220" w:author="Alice Elizabeth Stears" w:date="2023-05-25T13:09:00Z">
        <w:r w:rsidR="00523771">
          <w:rPr>
            <w:szCs w:val="24"/>
          </w:rPr>
          <w:t>Figure 7</w:t>
        </w:r>
      </w:ins>
      <w:ins w:id="221" w:author="Alice Elizabeth Stears" w:date="2023-05-25T10:38:00Z">
        <w:r w:rsidR="009734A6">
          <w:rPr>
            <w:szCs w:val="24"/>
          </w:rPr>
          <w:t>: C1-C5 &amp; C8</w:t>
        </w:r>
      </w:ins>
      <w:ins w:id="222" w:author="Alice Elizabeth Stears" w:date="2023-05-25T11:29:00Z">
        <w:r w:rsidR="00BA48EF">
          <w:rPr>
            <w:szCs w:val="24"/>
          </w:rPr>
          <w:t>; Table 1</w:t>
        </w:r>
      </w:ins>
      <w:ins w:id="223" w:author="Alice Elizabeth Stears" w:date="2023-05-25T10:38:00Z">
        <w:r w:rsidR="009734A6">
          <w:rPr>
            <w:szCs w:val="24"/>
          </w:rPr>
          <w:t>)</w:t>
        </w:r>
      </w:ins>
      <w:ins w:id="224" w:author="Alice Elizabeth Stears" w:date="2023-05-25T10:39:00Z">
        <w:r w:rsidR="009734A6">
          <w:rPr>
            <w:szCs w:val="24"/>
          </w:rPr>
          <w:t>. There are, however, two Crow Creek segments (</w:t>
        </w:r>
      </w:ins>
      <w:ins w:id="225" w:author="Alice Elizabeth Stears" w:date="2023-05-25T13:09:00Z">
        <w:r w:rsidR="00523771">
          <w:rPr>
            <w:szCs w:val="24"/>
          </w:rPr>
          <w:t>Figure 7</w:t>
        </w:r>
      </w:ins>
      <w:ins w:id="226" w:author="Alice Elizabeth Stears" w:date="2023-05-25T10:39:00Z">
        <w:r w:rsidR="009734A6">
          <w:rPr>
            <w:szCs w:val="24"/>
          </w:rPr>
          <w:t xml:space="preserve">: C6 &amp; C7) that </w:t>
        </w:r>
      </w:ins>
      <w:ins w:id="227" w:author="Alice Elizabeth Stears" w:date="2023-05-25T10:40:00Z">
        <w:r w:rsidR="009734A6">
          <w:rPr>
            <w:szCs w:val="24"/>
          </w:rPr>
          <w:t>had period of significant increase in size, indicating that the creek-wide decline is not uniform across the entire population.</w:t>
        </w:r>
      </w:ins>
      <w:ins w:id="228" w:author="Alice Elizabeth Stears" w:date="2023-05-25T10:46:00Z">
        <w:r w:rsidR="003B17FD">
          <w:rPr>
            <w:szCs w:val="24"/>
          </w:rPr>
          <w:t xml:space="preserve"> </w:t>
        </w:r>
      </w:ins>
      <w:ins w:id="229" w:author="Alice Elizabeth Stears" w:date="2023-05-25T11:31:00Z">
        <w:r w:rsidR="00767FB4">
          <w:t xml:space="preserve">Crow Creek has had its greatest </w:t>
        </w:r>
        <w:r w:rsidR="00767FB4">
          <w:t xml:space="preserve">absolute </w:t>
        </w:r>
        <w:r w:rsidR="00767FB4">
          <w:t xml:space="preserve">COBP declines in the upstream reaches in Segments </w:t>
        </w:r>
        <w:r w:rsidR="00767FB4">
          <w:t>C</w:t>
        </w:r>
        <w:r w:rsidR="00767FB4">
          <w:t xml:space="preserve">1 and </w:t>
        </w:r>
        <w:r w:rsidR="00767FB4">
          <w:t>C</w:t>
        </w:r>
        <w:r w:rsidR="00767FB4">
          <w:t>3.</w:t>
        </w:r>
        <w:r w:rsidR="00767FB4">
          <w:t xml:space="preserve"> </w:t>
        </w:r>
      </w:ins>
      <w:ins w:id="230" w:author="Alice Elizabeth Stears" w:date="2023-05-25T11:32:00Z">
        <w:r w:rsidR="00767FB4">
          <w:t xml:space="preserve">The COBP plants recently discovered in lower Crow Creek (Segment 8) may represent an ephemeral COBP colonization or distribution expansion on FEWAFB.  The COBP plants recently discovered in lower Crow Creek (Segment </w:t>
        </w:r>
        <w:r w:rsidR="00767FB4">
          <w:t>C</w:t>
        </w:r>
        <w:r w:rsidR="00767FB4">
          <w:t xml:space="preserve">8) may represent an ephemeral COBP colonization or distribution expansion on FEWAFB.  </w:t>
        </w:r>
      </w:ins>
      <w:ins w:id="231" w:author="Alice Elizabeth Stears" w:date="2023-05-25T10:49:00Z">
        <w:r w:rsidR="003B17FD">
          <w:rPr>
            <w:szCs w:val="24"/>
          </w:rPr>
          <w:t xml:space="preserve">Two </w:t>
        </w:r>
      </w:ins>
      <w:del w:id="232" w:author="Alice Elizabeth Stears" w:date="2023-05-25T10:35:00Z">
        <w:r w:rsidDel="009734A6">
          <w:rPr>
            <w:szCs w:val="24"/>
          </w:rPr>
          <w:delText xml:space="preserve">were generated in 2022 and </w:delText>
        </w:r>
      </w:del>
      <w:del w:id="233" w:author="Alice Elizabeth Stears" w:date="2023-05-25T10:36:00Z">
        <w:r w:rsidDel="009734A6">
          <w:rPr>
            <w:szCs w:val="24"/>
          </w:rPr>
          <w:delText xml:space="preserve">show different patterns at these different scales.  </w:delText>
        </w:r>
      </w:del>
      <w:r w:rsidR="002201A0">
        <w:rPr>
          <w:szCs w:val="24"/>
        </w:rPr>
        <w:t xml:space="preserve">Diamond Creek subpopulation </w:t>
      </w:r>
      <w:r>
        <w:rPr>
          <w:szCs w:val="24"/>
        </w:rPr>
        <w:t xml:space="preserve">segments </w:t>
      </w:r>
      <w:r w:rsidR="002201A0">
        <w:rPr>
          <w:szCs w:val="24"/>
        </w:rPr>
        <w:t xml:space="preserve">showed a similar trend to the population as a whole, increasing </w:t>
      </w:r>
      <w:r w:rsidR="002201A0" w:rsidRPr="002805E3">
        <w:rPr>
          <w:szCs w:val="24"/>
        </w:rPr>
        <w:t>through the late-1990s, decreas</w:t>
      </w:r>
      <w:r w:rsidR="002201A0">
        <w:rPr>
          <w:szCs w:val="24"/>
        </w:rPr>
        <w:t>ing</w:t>
      </w:r>
      <w:r w:rsidR="002201A0" w:rsidRPr="002805E3">
        <w:rPr>
          <w:szCs w:val="24"/>
        </w:rPr>
        <w:t xml:space="preserve"> through the late 2000s, </w:t>
      </w:r>
      <w:del w:id="234" w:author="Alice Elizabeth Stears" w:date="2023-05-25T10:48:00Z">
        <w:r w:rsidR="002201A0" w:rsidRPr="002805E3" w:rsidDel="003B17FD">
          <w:rPr>
            <w:szCs w:val="24"/>
          </w:rPr>
          <w:delText xml:space="preserve">then </w:delText>
        </w:r>
      </w:del>
      <w:r w:rsidR="002201A0" w:rsidRPr="002805E3">
        <w:rPr>
          <w:szCs w:val="24"/>
        </w:rPr>
        <w:t>increas</w:t>
      </w:r>
      <w:r w:rsidR="002201A0">
        <w:rPr>
          <w:szCs w:val="24"/>
        </w:rPr>
        <w:t>ing</w:t>
      </w:r>
      <w:r w:rsidR="002201A0" w:rsidRPr="002805E3">
        <w:rPr>
          <w:szCs w:val="24"/>
        </w:rPr>
        <w:t xml:space="preserve"> again through </w:t>
      </w:r>
      <w:del w:id="235" w:author="Alice Elizabeth Stears" w:date="2023-05-25T10:48:00Z">
        <w:r w:rsidR="002201A0" w:rsidDel="003B17FD">
          <w:rPr>
            <w:szCs w:val="24"/>
          </w:rPr>
          <w:delText>202</w:delText>
        </w:r>
      </w:del>
      <w:ins w:id="236" w:author="Alice Elizabeth Stears" w:date="2023-05-25T10:48:00Z">
        <w:r w:rsidR="003B17FD">
          <w:rPr>
            <w:szCs w:val="24"/>
          </w:rPr>
          <w:t>the m</w:t>
        </w:r>
      </w:ins>
      <w:ins w:id="237" w:author="Alice Elizabeth Stears" w:date="2023-05-25T10:49:00Z">
        <w:r w:rsidR="003B17FD">
          <w:rPr>
            <w:szCs w:val="24"/>
          </w:rPr>
          <w:t>id-2010s, and finally a decrease through the present</w:t>
        </w:r>
      </w:ins>
      <w:ins w:id="238" w:author="Alice Elizabeth Stears" w:date="2023-05-25T10:48:00Z">
        <w:r w:rsidR="003B17FD">
          <w:rPr>
            <w:szCs w:val="24"/>
          </w:rPr>
          <w:t xml:space="preserve"> </w:t>
        </w:r>
      </w:ins>
      <w:ins w:id="239" w:author="Alice Elizabeth Stears" w:date="2023-05-25T10:47:00Z">
        <w:r w:rsidR="003B17FD">
          <w:rPr>
            <w:szCs w:val="24"/>
          </w:rPr>
          <w:t>(</w:t>
        </w:r>
      </w:ins>
      <w:ins w:id="240" w:author="Alice Elizabeth Stears" w:date="2023-05-25T13:09:00Z">
        <w:r w:rsidR="00523771">
          <w:rPr>
            <w:szCs w:val="24"/>
          </w:rPr>
          <w:t>Figure 7</w:t>
        </w:r>
      </w:ins>
      <w:ins w:id="241" w:author="Alice Elizabeth Stears" w:date="2023-05-25T10:47:00Z">
        <w:r w:rsidR="003B17FD">
          <w:rPr>
            <w:szCs w:val="24"/>
          </w:rPr>
          <w:t>: D</w:t>
        </w:r>
      </w:ins>
      <w:ins w:id="242" w:author="Alice Elizabeth Stears" w:date="2023-05-25T10:49:00Z">
        <w:r w:rsidR="003B17FD">
          <w:rPr>
            <w:szCs w:val="24"/>
          </w:rPr>
          <w:t>2 &amp; D4</w:t>
        </w:r>
      </w:ins>
      <w:ins w:id="243" w:author="Alice Elizabeth Stears" w:date="2023-05-25T10:47:00Z">
        <w:r w:rsidR="003B17FD">
          <w:rPr>
            <w:szCs w:val="24"/>
          </w:rPr>
          <w:t>)</w:t>
        </w:r>
      </w:ins>
      <w:del w:id="244" w:author="Alice Elizabeth Stears" w:date="2023-05-25T10:47:00Z">
        <w:r w:rsidR="002201A0" w:rsidDel="003B17FD">
          <w:rPr>
            <w:szCs w:val="24"/>
          </w:rPr>
          <w:delText>1</w:delText>
        </w:r>
      </w:del>
      <w:r w:rsidR="002201A0">
        <w:rPr>
          <w:szCs w:val="24"/>
        </w:rPr>
        <w:t>.</w:t>
      </w:r>
      <w:ins w:id="245" w:author="Alice Elizabeth Stears" w:date="2023-05-25T10:50:00Z">
        <w:r w:rsidR="003B17FD">
          <w:rPr>
            <w:szCs w:val="24"/>
          </w:rPr>
          <w:t xml:space="preserve"> </w:t>
        </w:r>
        <w:r w:rsidR="003B17FD">
          <w:rPr>
            <w:szCs w:val="24"/>
          </w:rPr>
          <w:t>Segments D1 and D3 did not have any significant periods of increase or decrease in population size (</w:t>
        </w:r>
      </w:ins>
      <w:ins w:id="246" w:author="Alice Elizabeth Stears" w:date="2023-05-25T13:09:00Z">
        <w:r w:rsidR="00523771">
          <w:rPr>
            <w:szCs w:val="24"/>
          </w:rPr>
          <w:t>Figure 7</w:t>
        </w:r>
      </w:ins>
      <w:ins w:id="247" w:author="Alice Elizabeth Stears" w:date="2023-05-25T10:50:00Z">
        <w:r w:rsidR="003B17FD">
          <w:rPr>
            <w:szCs w:val="24"/>
          </w:rPr>
          <w:t>: D1 &amp; D3)</w:t>
        </w:r>
        <w:r w:rsidR="003B17FD">
          <w:rPr>
            <w:szCs w:val="24"/>
          </w:rPr>
          <w:t>, while segment D5 had an overall decreasing tren</w:t>
        </w:r>
      </w:ins>
      <w:ins w:id="248" w:author="Alice Elizabeth Stears" w:date="2023-05-25T10:51:00Z">
        <w:r w:rsidR="003B17FD">
          <w:rPr>
            <w:szCs w:val="24"/>
          </w:rPr>
          <w:t xml:space="preserve">d, with a period of significant decrease from 2004 to the present </w:t>
        </w:r>
        <w:r w:rsidR="003B17FD">
          <w:rPr>
            <w:szCs w:val="24"/>
          </w:rPr>
          <w:t>(</w:t>
        </w:r>
      </w:ins>
      <w:ins w:id="249" w:author="Alice Elizabeth Stears" w:date="2023-05-25T13:09:00Z">
        <w:r w:rsidR="00523771">
          <w:rPr>
            <w:szCs w:val="24"/>
          </w:rPr>
          <w:t>Figure 7</w:t>
        </w:r>
      </w:ins>
      <w:ins w:id="250" w:author="Alice Elizabeth Stears" w:date="2023-05-25T10:51:00Z">
        <w:r w:rsidR="003B17FD">
          <w:rPr>
            <w:szCs w:val="24"/>
          </w:rPr>
          <w:t>: D5)</w:t>
        </w:r>
        <w:r w:rsidR="003B17FD">
          <w:rPr>
            <w:szCs w:val="24"/>
          </w:rPr>
          <w:t xml:space="preserve">. </w:t>
        </w:r>
      </w:ins>
      <w:ins w:id="251" w:author="Alice Elizabeth Stears" w:date="2023-05-25T10:52:00Z">
        <w:r w:rsidR="003B17FD">
          <w:rPr>
            <w:szCs w:val="24"/>
          </w:rPr>
          <w:t>Both Unnamed Creek subpopulations have increased</w:t>
        </w:r>
      </w:ins>
      <w:ins w:id="252" w:author="Alice Elizabeth Stears" w:date="2023-05-25T10:53:00Z">
        <w:r w:rsidR="003B17FD">
          <w:rPr>
            <w:szCs w:val="24"/>
          </w:rPr>
          <w:t xml:space="preserve"> over the course of the study period, consistent with the creek-wide trend (</w:t>
        </w:r>
      </w:ins>
      <w:ins w:id="253" w:author="Alice Elizabeth Stears" w:date="2023-05-25T13:09:00Z">
        <w:r w:rsidR="00523771">
          <w:rPr>
            <w:szCs w:val="24"/>
          </w:rPr>
          <w:t>Figure 7</w:t>
        </w:r>
      </w:ins>
      <w:ins w:id="254" w:author="Alice Elizabeth Stears" w:date="2023-05-25T10:53:00Z">
        <w:r w:rsidR="003B17FD">
          <w:rPr>
            <w:szCs w:val="24"/>
          </w:rPr>
          <w:t>: U1-U2).</w:t>
        </w:r>
        <w:r w:rsidR="0078735B">
          <w:rPr>
            <w:szCs w:val="24"/>
          </w:rPr>
          <w:t xml:space="preserve"> Each segment had a single period </w:t>
        </w:r>
      </w:ins>
      <w:ins w:id="255" w:author="Alice Elizabeth Stears" w:date="2023-05-25T10:54:00Z">
        <w:r w:rsidR="0078735B">
          <w:rPr>
            <w:szCs w:val="24"/>
          </w:rPr>
          <w:t xml:space="preserve">of significant increase in size, throughout the 1990s at U2 and in the mid 2010s at U1. </w:t>
        </w:r>
      </w:ins>
    </w:p>
    <w:p w14:paraId="62E594AA" w14:textId="61329CC0" w:rsidR="002201A0" w:rsidDel="00767FB4" w:rsidRDefault="002201A0" w:rsidP="0078735B">
      <w:pPr>
        <w:ind w:firstLine="0"/>
        <w:rPr>
          <w:del w:id="256" w:author="Alice Elizabeth Stears" w:date="2023-05-25T10:49:00Z"/>
          <w:szCs w:val="24"/>
        </w:rPr>
      </w:pPr>
      <w:del w:id="257" w:author="Alice Elizabeth Stears" w:date="2023-05-25T10:47:00Z">
        <w:r w:rsidDel="003B17FD">
          <w:rPr>
            <w:szCs w:val="24"/>
          </w:rPr>
          <w:delText xml:space="preserve"> The models for segments of Diamond Creek (Table 1, Figure </w:delText>
        </w:r>
        <w:r w:rsidR="00F34F95" w:rsidDel="003B17FD">
          <w:rPr>
            <w:szCs w:val="24"/>
          </w:rPr>
          <w:delText>6</w:delText>
        </w:r>
        <w:r w:rsidDel="003B17FD">
          <w:rPr>
            <w:szCs w:val="24"/>
          </w:rPr>
          <w:delText>) showed divergent patterns that ranged from an apparent increase at Segment 1 to a decrease at Segment 5.  Abundance at Segment 4 of Diamond Creek varied widely, with significant periods of decrease in the early-2000s and increase in 2009-2011.</w:delText>
        </w:r>
        <w:r w:rsidR="004342FF" w:rsidDel="003B17FD">
          <w:rPr>
            <w:szCs w:val="24"/>
          </w:rPr>
          <w:delText xml:space="preserve"> </w:delText>
        </w:r>
      </w:del>
      <w:del w:id="258" w:author="Alice Elizabeth Stears" w:date="2023-05-25T10:54:00Z">
        <w:r w:rsidDel="0078735B">
          <w:rPr>
            <w:szCs w:val="24"/>
          </w:rPr>
          <w:delText xml:space="preserve">The Unnamed Creek subpopulation showed a significant increasing trend that was approximately linear across the study period, from 734 plants in 1989 to 1,853 plants in 2021 (Figure </w:delText>
        </w:r>
        <w:r w:rsidR="00F34F95" w:rsidDel="0078735B">
          <w:rPr>
            <w:szCs w:val="24"/>
          </w:rPr>
          <w:delText>6</w:delText>
        </w:r>
        <w:r w:rsidDel="0078735B">
          <w:rPr>
            <w:szCs w:val="24"/>
          </w:rPr>
          <w:delText xml:space="preserve">).  The overall trend for Unnamed Creek was significant and had a moderate effect size (Table 1).  The trend for Segment 1 showed no significant periods of change, while the trend at Segment 2 increased significantly from 1993-2002, reaching a high of </w:delText>
        </w:r>
        <w:r w:rsidRPr="00475349" w:rsidDel="0078735B">
          <w:rPr>
            <w:szCs w:val="24"/>
          </w:rPr>
          <w:delText>4</w:delText>
        </w:r>
        <w:r w:rsidDel="0078735B">
          <w:rPr>
            <w:szCs w:val="24"/>
          </w:rPr>
          <w:delText>,</w:delText>
        </w:r>
        <w:r w:rsidRPr="00475349" w:rsidDel="0078735B">
          <w:rPr>
            <w:szCs w:val="24"/>
          </w:rPr>
          <w:delText xml:space="preserve">438 </w:delText>
        </w:r>
        <w:r w:rsidDel="0078735B">
          <w:rPr>
            <w:szCs w:val="24"/>
          </w:rPr>
          <w:delText xml:space="preserve">plants in 2003 (Figure  </w:delText>
        </w:r>
        <w:r w:rsidR="00F34F95" w:rsidDel="0078735B">
          <w:rPr>
            <w:szCs w:val="24"/>
          </w:rPr>
          <w:delText>6</w:delText>
        </w:r>
        <w:r w:rsidDel="0078735B">
          <w:rPr>
            <w:szCs w:val="24"/>
          </w:rPr>
          <w:delText xml:space="preserve">, Table 1).   </w:delText>
        </w:r>
      </w:del>
    </w:p>
    <w:p w14:paraId="05112922" w14:textId="77777777" w:rsidR="00767FB4" w:rsidRDefault="00767FB4" w:rsidP="0078735B">
      <w:pPr>
        <w:ind w:firstLine="0"/>
        <w:rPr>
          <w:ins w:id="259" w:author="Alice Elizabeth Stears" w:date="2023-05-25T11:30:00Z"/>
          <w:szCs w:val="24"/>
        </w:rPr>
        <w:pPrChange w:id="260" w:author="Alice Elizabeth Stears" w:date="2023-05-25T10:54:00Z">
          <w:pPr>
            <w:ind w:firstLine="710"/>
          </w:pPr>
        </w:pPrChange>
      </w:pPr>
    </w:p>
    <w:p w14:paraId="65587472" w14:textId="304E5392" w:rsidR="00F13B71" w:rsidDel="003B17FD" w:rsidRDefault="00F13B71" w:rsidP="0078735B">
      <w:pPr>
        <w:ind w:firstLine="0"/>
        <w:rPr>
          <w:del w:id="261" w:author="Alice Elizabeth Stears" w:date="2023-05-25T10:49:00Z"/>
          <w:moveTo w:id="262" w:author="Alice Elizabeth Stears" w:date="2023-05-23T15:02:00Z"/>
          <w:szCs w:val="24"/>
        </w:rPr>
        <w:pPrChange w:id="263" w:author="Alice Elizabeth Stears" w:date="2023-05-25T10:54:00Z">
          <w:pPr>
            <w:ind w:firstLine="710"/>
          </w:pPr>
        </w:pPrChange>
      </w:pPr>
      <w:moveToRangeStart w:id="264" w:author="Alice Elizabeth Stears" w:date="2023-05-23T15:02:00Z" w:name="move135746541"/>
      <w:moveTo w:id="265" w:author="Alice Elizabeth Stears" w:date="2023-05-23T15:02:00Z">
        <w:del w:id="266" w:author="Alice Elizabeth Stears" w:date="2023-05-25T10:49:00Z">
          <w:r w:rsidDel="003B17FD">
            <w:rPr>
              <w:szCs w:val="24"/>
            </w:rPr>
            <w:delText>Segment 6 was the only Crow Creek segment without a significant period of decrease.</w:delText>
          </w:r>
        </w:del>
      </w:moveTo>
    </w:p>
    <w:moveToRangeEnd w:id="264"/>
    <w:p w14:paraId="28A19FF7" w14:textId="77777777" w:rsidR="00F13B71" w:rsidRDefault="00F13B71" w:rsidP="0078735B">
      <w:pPr>
        <w:ind w:firstLine="0"/>
        <w:rPr>
          <w:szCs w:val="24"/>
        </w:rPr>
        <w:pPrChange w:id="267" w:author="Alice Elizabeth Stears" w:date="2023-05-25T10:54:00Z">
          <w:pPr/>
        </w:pPrChange>
      </w:pPr>
    </w:p>
    <w:p w14:paraId="4089540D" w14:textId="337E7D71" w:rsidR="0003513E" w:rsidRDefault="00F13B71" w:rsidP="0003513E">
      <w:pPr>
        <w:rPr>
          <w:szCs w:val="24"/>
        </w:rPr>
      </w:pPr>
      <w:r>
        <w:rPr>
          <w:noProof/>
          <w:szCs w:val="24"/>
        </w:rPr>
        <w:lastRenderedPageBreak/>
        <w:drawing>
          <wp:inline distT="0" distB="0" distL="0" distR="0" wp14:anchorId="32FE328C" wp14:editId="169F1891">
            <wp:extent cx="6077585" cy="6077585"/>
            <wp:effectExtent l="0" t="0" r="5715" b="0"/>
            <wp:docPr id="692334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34121" name="Picture 692334121"/>
                    <pic:cNvPicPr/>
                  </pic:nvPicPr>
                  <pic:blipFill>
                    <a:blip r:embed="rId57">
                      <a:extLst>
                        <a:ext uri="{28A0092B-C50C-407E-A947-70E740481C1C}">
                          <a14:useLocalDpi xmlns:a14="http://schemas.microsoft.com/office/drawing/2010/main" val="0"/>
                        </a:ext>
                      </a:extLst>
                    </a:blip>
                    <a:stretch>
                      <a:fillRect/>
                    </a:stretch>
                  </pic:blipFill>
                  <pic:spPr>
                    <a:xfrm>
                      <a:off x="0" y="0"/>
                      <a:ext cx="6077585" cy="6077585"/>
                    </a:xfrm>
                    <a:prstGeom prst="rect">
                      <a:avLst/>
                    </a:prstGeom>
                  </pic:spPr>
                </pic:pic>
              </a:graphicData>
            </a:graphic>
          </wp:inline>
        </w:drawing>
      </w:r>
    </w:p>
    <w:p w14:paraId="6F6A5FEB" w14:textId="66F01D06" w:rsidR="0003513E" w:rsidRDefault="00350B9D" w:rsidP="0003513E">
      <w:pPr>
        <w:rPr>
          <w:szCs w:val="24"/>
        </w:rPr>
      </w:pPr>
      <w:del w:id="268" w:author="Alice Elizabeth Stears" w:date="2023-05-25T13:09:00Z">
        <w:r w:rsidDel="00523771">
          <w:rPr>
            <w:szCs w:val="24"/>
          </w:rPr>
          <w:delText xml:space="preserve">Figure </w:delText>
        </w:r>
        <w:r w:rsidR="00F34F95" w:rsidDel="00523771">
          <w:rPr>
            <w:szCs w:val="24"/>
          </w:rPr>
          <w:delText>6</w:delText>
        </w:r>
      </w:del>
      <w:ins w:id="269" w:author="Alice Elizabeth Stears" w:date="2023-05-25T13:09:00Z">
        <w:r w:rsidR="00523771">
          <w:rPr>
            <w:szCs w:val="24"/>
          </w:rPr>
          <w:t>Figure 7</w:t>
        </w:r>
      </w:ins>
      <w:r w:rsidR="0003513E">
        <w:rPr>
          <w:szCs w:val="24"/>
        </w:rPr>
        <w:t xml:space="preserve">. Trends in creek subpopulation segments of Colorado </w:t>
      </w:r>
      <w:r w:rsidR="006E3D14">
        <w:rPr>
          <w:szCs w:val="24"/>
        </w:rPr>
        <w:t>b</w:t>
      </w:r>
      <w:r w:rsidR="0003513E">
        <w:rPr>
          <w:szCs w:val="24"/>
        </w:rPr>
        <w:t xml:space="preserve">utterfly </w:t>
      </w:r>
      <w:r w:rsidR="006E3D14">
        <w:rPr>
          <w:szCs w:val="24"/>
        </w:rPr>
        <w:t>p</w:t>
      </w:r>
      <w:r w:rsidR="0003513E">
        <w:rPr>
          <w:szCs w:val="24"/>
        </w:rPr>
        <w:t>lant (</w:t>
      </w:r>
      <w:r w:rsidR="0003513E" w:rsidRPr="001B1000">
        <w:rPr>
          <w:i/>
          <w:szCs w:val="24"/>
        </w:rPr>
        <w:t>Oenothera coloradensis</w:t>
      </w:r>
      <w:r w:rsidR="0003513E">
        <w:rPr>
          <w:szCs w:val="24"/>
        </w:rPr>
        <w:t>)</w:t>
      </w:r>
      <w:r w:rsidR="0003513E" w:rsidRPr="001B1000">
        <w:rPr>
          <w:szCs w:val="24"/>
        </w:rPr>
        <w:t xml:space="preserve"> </w:t>
      </w:r>
      <w:r w:rsidR="0003513E">
        <w:rPr>
          <w:szCs w:val="24"/>
        </w:rPr>
        <w:t>on Crow Creek (C), Diamond Creek (D), and Unnamed Creek (U) at F.</w:t>
      </w:r>
      <w:r w:rsidR="00604D6F">
        <w:rPr>
          <w:szCs w:val="24"/>
        </w:rPr>
        <w:t xml:space="preserve"> </w:t>
      </w:r>
      <w:r w:rsidR="0003513E">
        <w:rPr>
          <w:szCs w:val="24"/>
        </w:rPr>
        <w:t xml:space="preserve">E. Warren Air Force Base, </w:t>
      </w:r>
      <w:r w:rsidR="008A27D4">
        <w:rPr>
          <w:szCs w:val="24"/>
        </w:rPr>
        <w:t xml:space="preserve">Cheyenne, </w:t>
      </w:r>
      <w:r w:rsidR="0003513E">
        <w:rPr>
          <w:szCs w:val="24"/>
        </w:rPr>
        <w:t>Wyoming, 1989</w:t>
      </w:r>
      <w:r w:rsidR="008A27D4">
        <w:rPr>
          <w:szCs w:val="24"/>
        </w:rPr>
        <w:t>-</w:t>
      </w:r>
      <w:r w:rsidR="00E76744">
        <w:rPr>
          <w:szCs w:val="24"/>
        </w:rPr>
        <w:t>202</w:t>
      </w:r>
      <w:ins w:id="270" w:author="Alice Elizabeth Stears" w:date="2023-05-25T10:54:00Z">
        <w:r w:rsidR="0078735B">
          <w:rPr>
            <w:szCs w:val="24"/>
          </w:rPr>
          <w:t>2</w:t>
        </w:r>
      </w:ins>
      <w:del w:id="271" w:author="Alice Elizabeth Stears" w:date="2023-05-25T10:54:00Z">
        <w:r w:rsidR="00E76744" w:rsidDel="0078735B">
          <w:rPr>
            <w:szCs w:val="24"/>
          </w:rPr>
          <w:delText>1</w:delText>
        </w:r>
      </w:del>
      <w:r w:rsidR="0003513E">
        <w:rPr>
          <w:szCs w:val="24"/>
        </w:rPr>
        <w:t xml:space="preserve">. </w:t>
      </w:r>
      <w:ins w:id="272" w:author="Alice Elizabeth Stears" w:date="2023-05-25T10:55:00Z">
        <w:r w:rsidR="0078735B">
          <w:rPr>
            <w:szCs w:val="24"/>
          </w:rPr>
          <w:t>In all panels, points indicate census counts, black lines show curvilinear trends (black line) generated with GAMs, and grey shading shows 95% confidence bands around the modeled relationship</w:t>
        </w:r>
        <w:r w:rsidR="0078735B">
          <w:rPr>
            <w:szCs w:val="24"/>
          </w:rPr>
          <w:t xml:space="preserve">. </w:t>
        </w:r>
      </w:ins>
      <w:del w:id="273" w:author="Alice Elizabeth Stears" w:date="2023-05-25T10:55:00Z">
        <w:r w:rsidR="0003513E" w:rsidDel="0078735B">
          <w:rPr>
            <w:szCs w:val="24"/>
          </w:rPr>
          <w:delText xml:space="preserve">Plots show curvilinear trends (lines) from generalized additive models with 95% confidence bands (grey shading), annual counts (points), and significant periods of increase (bold red lines) and decrease (bold blue lines). </w:delText>
        </w:r>
        <w:r w:rsidR="00604D6F" w:rsidDel="0078735B">
          <w:rPr>
            <w:szCs w:val="24"/>
          </w:rPr>
          <w:delText xml:space="preserve"> </w:delText>
        </w:r>
      </w:del>
      <w:r w:rsidR="0003513E">
        <w:rPr>
          <w:szCs w:val="24"/>
        </w:rPr>
        <w:t xml:space="preserve">Percent deviance explained (% </w:t>
      </w:r>
      <w:r w:rsidR="0003513E" w:rsidRPr="00D7075F">
        <w:rPr>
          <w:i/>
          <w:szCs w:val="24"/>
        </w:rPr>
        <w:t>d</w:t>
      </w:r>
      <w:r w:rsidR="0003513E">
        <w:rPr>
          <w:szCs w:val="24"/>
        </w:rPr>
        <w:t xml:space="preserve">) is a measure of effect size </w:t>
      </w:r>
      <w:proofErr w:type="gramStart"/>
      <w:r w:rsidR="0003513E">
        <w:rPr>
          <w:szCs w:val="24"/>
        </w:rPr>
        <w:t>similar to</w:t>
      </w:r>
      <w:proofErr w:type="gramEnd"/>
      <w:r w:rsidR="0003513E">
        <w:rPr>
          <w:szCs w:val="24"/>
        </w:rPr>
        <w:t xml:space="preserve"> </w:t>
      </w:r>
      <w:r w:rsidR="0003513E" w:rsidRPr="00D7075F">
        <w:rPr>
          <w:i/>
          <w:szCs w:val="24"/>
        </w:rPr>
        <w:t>r</w:t>
      </w:r>
      <w:r w:rsidR="0003513E" w:rsidRPr="00D7075F">
        <w:rPr>
          <w:szCs w:val="24"/>
          <w:vertAlign w:val="superscript"/>
        </w:rPr>
        <w:t>2</w:t>
      </w:r>
      <w:r w:rsidR="0003513E">
        <w:rPr>
          <w:szCs w:val="24"/>
        </w:rPr>
        <w:t xml:space="preserve"> for linear models.</w:t>
      </w:r>
      <w:r w:rsidR="00B555AC">
        <w:rPr>
          <w:szCs w:val="24"/>
        </w:rPr>
        <w:t xml:space="preserve">  </w:t>
      </w:r>
    </w:p>
    <w:p w14:paraId="6DE66242" w14:textId="1745FA99" w:rsidR="00400CF7" w:rsidRPr="0078735B" w:rsidRDefault="006E3D14" w:rsidP="00974F13">
      <w:pPr>
        <w:spacing w:after="0" w:line="259" w:lineRule="auto"/>
        <w:ind w:left="0" w:firstLine="0"/>
        <w:rPr>
          <w:szCs w:val="24"/>
          <w:rPrChange w:id="274" w:author="Alice Elizabeth Stears" w:date="2023-05-25T10:57:00Z">
            <w:rPr>
              <w:szCs w:val="24"/>
              <w:highlight w:val="yellow"/>
            </w:rPr>
          </w:rPrChange>
        </w:rPr>
      </w:pPr>
      <w:r>
        <w:br w:type="page"/>
      </w:r>
      <w:r w:rsidR="00974F13" w:rsidRPr="0078735B">
        <w:rPr>
          <w:szCs w:val="24"/>
          <w:rPrChange w:id="275" w:author="Alice Elizabeth Stears" w:date="2023-05-25T10:57:00Z">
            <w:rPr>
              <w:szCs w:val="24"/>
              <w:highlight w:val="yellow"/>
            </w:rPr>
          </w:rPrChange>
        </w:rPr>
        <w:lastRenderedPageBreak/>
        <w:t xml:space="preserve">Table </w:t>
      </w:r>
      <w:r w:rsidR="005E55FA" w:rsidRPr="0078735B">
        <w:rPr>
          <w:szCs w:val="24"/>
          <w:rPrChange w:id="276" w:author="Alice Elizabeth Stears" w:date="2023-05-25T10:57:00Z">
            <w:rPr>
              <w:szCs w:val="24"/>
              <w:highlight w:val="yellow"/>
            </w:rPr>
          </w:rPrChange>
        </w:rPr>
        <w:t>1</w:t>
      </w:r>
      <w:r w:rsidR="00974F13" w:rsidRPr="0078735B">
        <w:rPr>
          <w:szCs w:val="24"/>
          <w:rPrChange w:id="277" w:author="Alice Elizabeth Stears" w:date="2023-05-25T10:57:00Z">
            <w:rPr>
              <w:szCs w:val="24"/>
              <w:highlight w:val="yellow"/>
            </w:rPr>
          </w:rPrChange>
        </w:rPr>
        <w:t>. Summary statistics f</w:t>
      </w:r>
      <w:ins w:id="278" w:author="Alice Elizabeth Stears" w:date="2023-05-25T10:55:00Z">
        <w:r w:rsidR="0078735B" w:rsidRPr="0078735B">
          <w:rPr>
            <w:szCs w:val="24"/>
            <w:rPrChange w:id="279" w:author="Alice Elizabeth Stears" w:date="2023-05-25T10:57:00Z">
              <w:rPr>
                <w:szCs w:val="24"/>
                <w:highlight w:val="yellow"/>
              </w:rPr>
            </w:rPrChange>
          </w:rPr>
          <w:t>rom</w:t>
        </w:r>
      </w:ins>
      <w:del w:id="280" w:author="Alice Elizabeth Stears" w:date="2023-05-25T10:55:00Z">
        <w:r w:rsidR="00974F13" w:rsidRPr="0078735B" w:rsidDel="0078735B">
          <w:rPr>
            <w:szCs w:val="24"/>
            <w:rPrChange w:id="281" w:author="Alice Elizabeth Stears" w:date="2023-05-25T10:57:00Z">
              <w:rPr>
                <w:szCs w:val="24"/>
                <w:highlight w:val="yellow"/>
              </w:rPr>
            </w:rPrChange>
          </w:rPr>
          <w:delText>or</w:delText>
        </w:r>
      </w:del>
      <w:r w:rsidR="00974F13" w:rsidRPr="0078735B">
        <w:rPr>
          <w:szCs w:val="24"/>
          <w:rPrChange w:id="282" w:author="Alice Elizabeth Stears" w:date="2023-05-25T10:57:00Z">
            <w:rPr>
              <w:szCs w:val="24"/>
              <w:highlight w:val="yellow"/>
            </w:rPr>
          </w:rPrChange>
        </w:rPr>
        <w:t xml:space="preserve"> </w:t>
      </w:r>
      <w:del w:id="283" w:author="Alice Elizabeth Stears" w:date="2023-05-25T10:55:00Z">
        <w:r w:rsidR="00974F13" w:rsidRPr="0078735B" w:rsidDel="0078735B">
          <w:rPr>
            <w:szCs w:val="24"/>
            <w:rPrChange w:id="284" w:author="Alice Elizabeth Stears" w:date="2023-05-25T10:57:00Z">
              <w:rPr>
                <w:szCs w:val="24"/>
                <w:highlight w:val="yellow"/>
              </w:rPr>
            </w:rPrChange>
          </w:rPr>
          <w:delText>generalized additive models</w:delText>
        </w:r>
      </w:del>
      <w:ins w:id="285" w:author="Alice Elizabeth Stears" w:date="2023-05-25T10:55:00Z">
        <w:r w:rsidR="0078735B" w:rsidRPr="0078735B">
          <w:rPr>
            <w:szCs w:val="24"/>
            <w:rPrChange w:id="286" w:author="Alice Elizabeth Stears" w:date="2023-05-25T10:57:00Z">
              <w:rPr>
                <w:szCs w:val="24"/>
                <w:highlight w:val="yellow"/>
              </w:rPr>
            </w:rPrChange>
          </w:rPr>
          <w:t>GAMs</w:t>
        </w:r>
      </w:ins>
      <w:r w:rsidR="00974F13" w:rsidRPr="0078735B">
        <w:rPr>
          <w:szCs w:val="24"/>
          <w:rPrChange w:id="287" w:author="Alice Elizabeth Stears" w:date="2023-05-25T10:57:00Z">
            <w:rPr>
              <w:szCs w:val="24"/>
              <w:highlight w:val="yellow"/>
            </w:rPr>
          </w:rPrChange>
        </w:rPr>
        <w:t xml:space="preserve"> of </w:t>
      </w:r>
      <w:del w:id="288" w:author="Alice Elizabeth Stears" w:date="2023-05-25T10:56:00Z">
        <w:r w:rsidR="00974F13" w:rsidRPr="0078735B" w:rsidDel="0078735B">
          <w:rPr>
            <w:szCs w:val="24"/>
            <w:rPrChange w:id="289" w:author="Alice Elizabeth Stears" w:date="2023-05-25T10:57:00Z">
              <w:rPr>
                <w:szCs w:val="24"/>
                <w:highlight w:val="yellow"/>
              </w:rPr>
            </w:rPrChange>
          </w:rPr>
          <w:delText>trends in populations</w:delText>
        </w:r>
      </w:del>
      <w:ins w:id="290" w:author="Alice Elizabeth Stears" w:date="2023-05-25T10:56:00Z">
        <w:r w:rsidR="0078735B" w:rsidRPr="0078735B">
          <w:rPr>
            <w:szCs w:val="24"/>
            <w:rPrChange w:id="291" w:author="Alice Elizabeth Stears" w:date="2023-05-25T10:57:00Z">
              <w:rPr>
                <w:szCs w:val="24"/>
                <w:highlight w:val="yellow"/>
              </w:rPr>
            </w:rPrChange>
          </w:rPr>
          <w:t>population size over time for</w:t>
        </w:r>
      </w:ins>
      <w:r w:rsidR="00974F13" w:rsidRPr="0078735B">
        <w:rPr>
          <w:szCs w:val="24"/>
          <w:rPrChange w:id="292" w:author="Alice Elizabeth Stears" w:date="2023-05-25T10:57:00Z">
            <w:rPr>
              <w:szCs w:val="24"/>
              <w:highlight w:val="yellow"/>
            </w:rPr>
          </w:rPrChange>
        </w:rPr>
        <w:t xml:space="preserve"> </w:t>
      </w:r>
      <w:del w:id="293" w:author="Alice Elizabeth Stears" w:date="2023-05-25T10:56:00Z">
        <w:r w:rsidR="00974F13" w:rsidRPr="0078735B" w:rsidDel="0078735B">
          <w:rPr>
            <w:szCs w:val="24"/>
            <w:rPrChange w:id="294" w:author="Alice Elizabeth Stears" w:date="2023-05-25T10:57:00Z">
              <w:rPr>
                <w:szCs w:val="24"/>
                <w:highlight w:val="yellow"/>
              </w:rPr>
            </w:rPrChange>
          </w:rPr>
          <w:delText>of</w:delText>
        </w:r>
      </w:del>
      <w:r w:rsidR="00974F13" w:rsidRPr="0078735B">
        <w:rPr>
          <w:szCs w:val="24"/>
          <w:rPrChange w:id="295" w:author="Alice Elizabeth Stears" w:date="2023-05-25T10:57:00Z">
            <w:rPr>
              <w:szCs w:val="24"/>
              <w:highlight w:val="yellow"/>
            </w:rPr>
          </w:rPrChange>
        </w:rPr>
        <w:t xml:space="preserve"> Colorado butterfly plant (</w:t>
      </w:r>
      <w:r w:rsidR="00974F13" w:rsidRPr="0078735B">
        <w:rPr>
          <w:i/>
          <w:szCs w:val="24"/>
          <w:rPrChange w:id="296" w:author="Alice Elizabeth Stears" w:date="2023-05-25T10:57:00Z">
            <w:rPr>
              <w:i/>
              <w:szCs w:val="24"/>
              <w:highlight w:val="yellow"/>
            </w:rPr>
          </w:rPrChange>
        </w:rPr>
        <w:t>Oenothera coloradensis</w:t>
      </w:r>
      <w:r w:rsidR="00974F13" w:rsidRPr="0078735B">
        <w:rPr>
          <w:szCs w:val="24"/>
          <w:rPrChange w:id="297" w:author="Alice Elizabeth Stears" w:date="2023-05-25T10:57:00Z">
            <w:rPr>
              <w:szCs w:val="24"/>
              <w:highlight w:val="yellow"/>
            </w:rPr>
          </w:rPrChange>
        </w:rPr>
        <w:t>) at F.E. Warren Air Force Base, Wyoming, 1989</w:t>
      </w:r>
      <w:r w:rsidR="008A27D4" w:rsidRPr="0078735B">
        <w:rPr>
          <w:szCs w:val="24"/>
          <w:rPrChange w:id="298" w:author="Alice Elizabeth Stears" w:date="2023-05-25T10:57:00Z">
            <w:rPr>
              <w:szCs w:val="24"/>
              <w:highlight w:val="yellow"/>
            </w:rPr>
          </w:rPrChange>
        </w:rPr>
        <w:t>-</w:t>
      </w:r>
      <w:r w:rsidR="00E76744" w:rsidRPr="0078735B">
        <w:rPr>
          <w:szCs w:val="24"/>
          <w:rPrChange w:id="299" w:author="Alice Elizabeth Stears" w:date="2023-05-25T10:57:00Z">
            <w:rPr>
              <w:szCs w:val="24"/>
              <w:highlight w:val="yellow"/>
            </w:rPr>
          </w:rPrChange>
        </w:rPr>
        <w:t>202</w:t>
      </w:r>
      <w:ins w:id="300" w:author="Alice Elizabeth Stears" w:date="2023-05-25T10:56:00Z">
        <w:r w:rsidR="0078735B" w:rsidRPr="0078735B">
          <w:rPr>
            <w:szCs w:val="24"/>
            <w:rPrChange w:id="301" w:author="Alice Elizabeth Stears" w:date="2023-05-25T10:57:00Z">
              <w:rPr>
                <w:szCs w:val="24"/>
                <w:highlight w:val="yellow"/>
              </w:rPr>
            </w:rPrChange>
          </w:rPr>
          <w:t>2</w:t>
        </w:r>
      </w:ins>
      <w:del w:id="302" w:author="Alice Elizabeth Stears" w:date="2023-05-25T10:56:00Z">
        <w:r w:rsidR="00E76744" w:rsidRPr="0078735B" w:rsidDel="0078735B">
          <w:rPr>
            <w:szCs w:val="24"/>
            <w:rPrChange w:id="303" w:author="Alice Elizabeth Stears" w:date="2023-05-25T10:57:00Z">
              <w:rPr>
                <w:szCs w:val="24"/>
                <w:highlight w:val="yellow"/>
              </w:rPr>
            </w:rPrChange>
          </w:rPr>
          <w:delText>1</w:delText>
        </w:r>
      </w:del>
      <w:r w:rsidR="00974F13" w:rsidRPr="0078735B">
        <w:rPr>
          <w:szCs w:val="24"/>
          <w:rPrChange w:id="304" w:author="Alice Elizabeth Stears" w:date="2023-05-25T10:57:00Z">
            <w:rPr>
              <w:szCs w:val="24"/>
              <w:highlight w:val="yellow"/>
            </w:rPr>
          </w:rPrChange>
        </w:rPr>
        <w:t>. Shown are data f</w:t>
      </w:r>
      <w:ins w:id="305" w:author="Alice Elizabeth Stears" w:date="2023-05-25T10:56:00Z">
        <w:r w:rsidR="0078735B" w:rsidRPr="0078735B">
          <w:rPr>
            <w:szCs w:val="24"/>
            <w:rPrChange w:id="306" w:author="Alice Elizabeth Stears" w:date="2023-05-25T10:57:00Z">
              <w:rPr>
                <w:szCs w:val="24"/>
                <w:highlight w:val="yellow"/>
              </w:rPr>
            </w:rPrChange>
          </w:rPr>
          <w:t xml:space="preserve">rom models </w:t>
        </w:r>
      </w:ins>
      <w:ins w:id="307" w:author="Alice Elizabeth Stears" w:date="2023-05-25T10:57:00Z">
        <w:r w:rsidR="0078735B" w:rsidRPr="0078735B">
          <w:rPr>
            <w:szCs w:val="24"/>
            <w:rPrChange w:id="308" w:author="Alice Elizabeth Stears" w:date="2023-05-25T10:57:00Z">
              <w:rPr>
                <w:szCs w:val="24"/>
                <w:highlight w:val="yellow"/>
              </w:rPr>
            </w:rPrChange>
          </w:rPr>
          <w:t>using</w:t>
        </w:r>
      </w:ins>
      <w:del w:id="309" w:author="Alice Elizabeth Stears" w:date="2023-05-25T10:56:00Z">
        <w:r w:rsidR="00974F13" w:rsidRPr="0078735B" w:rsidDel="0078735B">
          <w:rPr>
            <w:szCs w:val="24"/>
            <w:rPrChange w:id="310" w:author="Alice Elizabeth Stears" w:date="2023-05-25T10:57:00Z">
              <w:rPr>
                <w:szCs w:val="24"/>
                <w:highlight w:val="yellow"/>
              </w:rPr>
            </w:rPrChange>
          </w:rPr>
          <w:delText>or</w:delText>
        </w:r>
      </w:del>
      <w:r w:rsidR="00974F13" w:rsidRPr="0078735B">
        <w:rPr>
          <w:szCs w:val="24"/>
          <w:rPrChange w:id="311" w:author="Alice Elizabeth Stears" w:date="2023-05-25T10:57:00Z">
            <w:rPr>
              <w:szCs w:val="24"/>
              <w:highlight w:val="yellow"/>
            </w:rPr>
          </w:rPrChange>
        </w:rPr>
        <w:t xml:space="preserve"> </w:t>
      </w:r>
      <w:ins w:id="312" w:author="Alice Elizabeth Stears" w:date="2023-05-25T10:57:00Z">
        <w:r w:rsidR="0078735B" w:rsidRPr="0078735B">
          <w:rPr>
            <w:szCs w:val="24"/>
            <w:rPrChange w:id="313" w:author="Alice Elizabeth Stears" w:date="2023-05-25T10:57:00Z">
              <w:rPr>
                <w:szCs w:val="24"/>
                <w:highlight w:val="yellow"/>
              </w:rPr>
            </w:rPrChange>
          </w:rPr>
          <w:t xml:space="preserve">data for </w:t>
        </w:r>
      </w:ins>
      <w:r w:rsidR="00974F13" w:rsidRPr="0078735B">
        <w:rPr>
          <w:szCs w:val="24"/>
          <w:rPrChange w:id="314" w:author="Alice Elizabeth Stears" w:date="2023-05-25T10:57:00Z">
            <w:rPr>
              <w:szCs w:val="24"/>
              <w:highlight w:val="yellow"/>
            </w:rPr>
          </w:rPrChange>
        </w:rPr>
        <w:t>the</w:t>
      </w:r>
      <w:ins w:id="315" w:author="Alice Elizabeth Stears" w:date="2023-05-25T10:56:00Z">
        <w:r w:rsidR="0078735B" w:rsidRPr="0078735B">
          <w:rPr>
            <w:szCs w:val="24"/>
            <w:rPrChange w:id="316" w:author="Alice Elizabeth Stears" w:date="2023-05-25T10:57:00Z">
              <w:rPr>
                <w:szCs w:val="24"/>
                <w:highlight w:val="yellow"/>
              </w:rPr>
            </w:rPrChange>
          </w:rPr>
          <w:t xml:space="preserve"> base-wide </w:t>
        </w:r>
      </w:ins>
      <w:del w:id="317" w:author="Alice Elizabeth Stears" w:date="2023-05-25T10:56:00Z">
        <w:r w:rsidR="00974F13" w:rsidRPr="0078735B" w:rsidDel="0078735B">
          <w:rPr>
            <w:szCs w:val="24"/>
            <w:rPrChange w:id="318" w:author="Alice Elizabeth Stears" w:date="2023-05-25T10:57:00Z">
              <w:rPr>
                <w:szCs w:val="24"/>
                <w:highlight w:val="yellow"/>
              </w:rPr>
            </w:rPrChange>
          </w:rPr>
          <w:delText xml:space="preserve"> </w:delText>
        </w:r>
      </w:del>
      <w:r w:rsidR="00974F13" w:rsidRPr="0078735B">
        <w:rPr>
          <w:szCs w:val="24"/>
          <w:rPrChange w:id="319" w:author="Alice Elizabeth Stears" w:date="2023-05-25T10:57:00Z">
            <w:rPr>
              <w:szCs w:val="24"/>
              <w:highlight w:val="yellow"/>
            </w:rPr>
          </w:rPrChange>
        </w:rPr>
        <w:t xml:space="preserve">population, creek </w:t>
      </w:r>
      <w:del w:id="320" w:author="Alice Elizabeth Stears" w:date="2023-05-25T10:56:00Z">
        <w:r w:rsidR="00974F13" w:rsidRPr="0078735B" w:rsidDel="0078735B">
          <w:rPr>
            <w:szCs w:val="24"/>
            <w:rPrChange w:id="321" w:author="Alice Elizabeth Stears" w:date="2023-05-25T10:57:00Z">
              <w:rPr>
                <w:szCs w:val="24"/>
                <w:highlight w:val="yellow"/>
              </w:rPr>
            </w:rPrChange>
          </w:rPr>
          <w:delText>sub</w:delText>
        </w:r>
      </w:del>
      <w:r w:rsidR="00974F13" w:rsidRPr="0078735B">
        <w:rPr>
          <w:szCs w:val="24"/>
          <w:rPrChange w:id="322" w:author="Alice Elizabeth Stears" w:date="2023-05-25T10:57:00Z">
            <w:rPr>
              <w:szCs w:val="24"/>
              <w:highlight w:val="yellow"/>
            </w:rPr>
          </w:rPrChange>
        </w:rPr>
        <w:t>populations, and creek segment</w:t>
      </w:r>
      <w:ins w:id="323" w:author="Alice Elizabeth Stears" w:date="2023-05-25T10:56:00Z">
        <w:r w:rsidR="0078735B" w:rsidRPr="0078735B">
          <w:rPr>
            <w:szCs w:val="24"/>
            <w:rPrChange w:id="324" w:author="Alice Elizabeth Stears" w:date="2023-05-25T10:57:00Z">
              <w:rPr>
                <w:szCs w:val="24"/>
                <w:highlight w:val="yellow"/>
              </w:rPr>
            </w:rPrChange>
          </w:rPr>
          <w:t xml:space="preserve"> sub-populations</w:t>
        </w:r>
      </w:ins>
      <w:del w:id="325" w:author="Alice Elizabeth Stears" w:date="2023-05-25T10:56:00Z">
        <w:r w:rsidR="00974F13" w:rsidRPr="0078735B" w:rsidDel="0078735B">
          <w:rPr>
            <w:szCs w:val="24"/>
            <w:rPrChange w:id="326" w:author="Alice Elizabeth Stears" w:date="2023-05-25T10:57:00Z">
              <w:rPr>
                <w:szCs w:val="24"/>
                <w:highlight w:val="yellow"/>
              </w:rPr>
            </w:rPrChange>
          </w:rPr>
          <w:delText>s</w:delText>
        </w:r>
      </w:del>
      <w:ins w:id="327" w:author="Alice Elizabeth Stears" w:date="2023-05-25T10:57:00Z">
        <w:r w:rsidR="0078735B" w:rsidRPr="0078735B">
          <w:rPr>
            <w:szCs w:val="24"/>
            <w:rPrChange w:id="328" w:author="Alice Elizabeth Stears" w:date="2023-05-25T10:57:00Z">
              <w:rPr>
                <w:szCs w:val="24"/>
                <w:highlight w:val="yellow"/>
              </w:rPr>
            </w:rPrChange>
          </w:rPr>
          <w:t xml:space="preserve">. </w:t>
        </w:r>
      </w:ins>
      <w:del w:id="329" w:author="Alice Elizabeth Stears" w:date="2023-05-25T10:57:00Z">
        <w:r w:rsidR="00974F13" w:rsidRPr="0078735B" w:rsidDel="0078735B">
          <w:rPr>
            <w:szCs w:val="24"/>
            <w:rPrChange w:id="330" w:author="Alice Elizabeth Stears" w:date="2023-05-25T10:57:00Z">
              <w:rPr>
                <w:szCs w:val="24"/>
                <w:highlight w:val="yellow"/>
              </w:rPr>
            </w:rPrChange>
          </w:rPr>
          <w:delText xml:space="preserve"> </w:delText>
        </w:r>
      </w:del>
      <w:del w:id="331" w:author="Alice Elizabeth Stears" w:date="2023-05-25T10:56:00Z">
        <w:r w:rsidR="00974F13" w:rsidRPr="0078735B" w:rsidDel="0078735B">
          <w:rPr>
            <w:szCs w:val="24"/>
            <w:rPrChange w:id="332" w:author="Alice Elizabeth Stears" w:date="2023-05-25T10:57:00Z">
              <w:rPr>
                <w:szCs w:val="24"/>
                <w:highlight w:val="yellow"/>
              </w:rPr>
            </w:rPrChange>
          </w:rPr>
          <w:delText xml:space="preserve">(population column); </w:delText>
        </w:r>
      </w:del>
      <w:ins w:id="333" w:author="Alice Elizabeth Stears" w:date="2023-05-25T10:59:00Z">
        <w:r w:rsidR="0078735B">
          <w:rPr>
            <w:i/>
            <w:szCs w:val="24"/>
          </w:rPr>
          <w:t>P</w:t>
        </w:r>
      </w:ins>
      <w:del w:id="334" w:author="Alice Elizabeth Stears" w:date="2023-05-25T10:59:00Z">
        <w:r w:rsidR="00974F13" w:rsidRPr="0078735B" w:rsidDel="0078735B">
          <w:rPr>
            <w:i/>
            <w:szCs w:val="24"/>
            <w:rPrChange w:id="335" w:author="Alice Elizabeth Stears" w:date="2023-05-25T10:57:00Z">
              <w:rPr>
                <w:i/>
                <w:szCs w:val="24"/>
                <w:highlight w:val="yellow"/>
              </w:rPr>
            </w:rPrChange>
          </w:rPr>
          <w:delText>p</w:delText>
        </w:r>
      </w:del>
      <w:r w:rsidR="00974F13" w:rsidRPr="0078735B">
        <w:rPr>
          <w:szCs w:val="24"/>
          <w:rPrChange w:id="336" w:author="Alice Elizabeth Stears" w:date="2023-05-25T10:57:00Z">
            <w:rPr>
              <w:szCs w:val="24"/>
              <w:highlight w:val="yellow"/>
            </w:rPr>
          </w:rPrChange>
        </w:rPr>
        <w:t xml:space="preserve">-value for the smoothed effect of year </w:t>
      </w:r>
      <w:del w:id="337" w:author="Alice Elizabeth Stears" w:date="2023-05-25T10:59:00Z">
        <w:r w:rsidR="00974F13" w:rsidRPr="0078735B" w:rsidDel="0078735B">
          <w:rPr>
            <w:szCs w:val="24"/>
            <w:rPrChange w:id="338" w:author="Alice Elizabeth Stears" w:date="2023-05-25T10:57:00Z">
              <w:rPr>
                <w:szCs w:val="24"/>
                <w:highlight w:val="yellow"/>
              </w:rPr>
            </w:rPrChange>
          </w:rPr>
          <w:delText>(</w:delText>
        </w:r>
        <w:r w:rsidR="00974F13" w:rsidRPr="0078735B" w:rsidDel="0078735B">
          <w:rPr>
            <w:i/>
            <w:szCs w:val="24"/>
            <w:rPrChange w:id="339" w:author="Alice Elizabeth Stears" w:date="2023-05-25T10:57:00Z">
              <w:rPr>
                <w:i/>
                <w:szCs w:val="24"/>
                <w:highlight w:val="yellow"/>
              </w:rPr>
            </w:rPrChange>
          </w:rPr>
          <w:delText>p</w:delText>
        </w:r>
        <w:r w:rsidR="00974F13" w:rsidRPr="0078735B" w:rsidDel="0078735B">
          <w:rPr>
            <w:szCs w:val="24"/>
            <w:rPrChange w:id="340" w:author="Alice Elizabeth Stears" w:date="2023-05-25T10:57:00Z">
              <w:rPr>
                <w:szCs w:val="24"/>
                <w:highlight w:val="yellow"/>
              </w:rPr>
            </w:rPrChange>
          </w:rPr>
          <w:delText xml:space="preserve">) </w:delText>
        </w:r>
      </w:del>
      <w:r w:rsidR="00974F13" w:rsidRPr="0078735B">
        <w:rPr>
          <w:szCs w:val="24"/>
          <w:rPrChange w:id="341" w:author="Alice Elizabeth Stears" w:date="2023-05-25T10:57:00Z">
            <w:rPr>
              <w:szCs w:val="24"/>
              <w:highlight w:val="yellow"/>
            </w:rPr>
          </w:rPrChange>
        </w:rPr>
        <w:t>indicat</w:t>
      </w:r>
      <w:ins w:id="342" w:author="Alice Elizabeth Stears" w:date="2023-05-25T10:59:00Z">
        <w:r w:rsidR="0078735B">
          <w:rPr>
            <w:szCs w:val="24"/>
          </w:rPr>
          <w:t>es</w:t>
        </w:r>
      </w:ins>
      <w:del w:id="343" w:author="Alice Elizabeth Stears" w:date="2023-05-25T10:59:00Z">
        <w:r w:rsidR="00974F13" w:rsidRPr="0078735B" w:rsidDel="0078735B">
          <w:rPr>
            <w:szCs w:val="24"/>
            <w:rPrChange w:id="344" w:author="Alice Elizabeth Stears" w:date="2023-05-25T10:57:00Z">
              <w:rPr>
                <w:szCs w:val="24"/>
                <w:highlight w:val="yellow"/>
              </w:rPr>
            </w:rPrChange>
          </w:rPr>
          <w:delText>ing</w:delText>
        </w:r>
      </w:del>
      <w:r w:rsidR="00974F13" w:rsidRPr="0078735B">
        <w:rPr>
          <w:szCs w:val="24"/>
          <w:rPrChange w:id="345" w:author="Alice Elizabeth Stears" w:date="2023-05-25T10:57:00Z">
            <w:rPr>
              <w:szCs w:val="24"/>
              <w:highlight w:val="yellow"/>
            </w:rPr>
          </w:rPrChange>
        </w:rPr>
        <w:t xml:space="preserve"> if trends are significantly curvilinear compared to linear; effective degrees of freedom</w:t>
      </w:r>
      <w:ins w:id="346" w:author="Alice Elizabeth Stears" w:date="2023-05-25T11:00:00Z">
        <w:r w:rsidR="0078735B">
          <w:rPr>
            <w:szCs w:val="24"/>
          </w:rPr>
          <w:t xml:space="preserve"> for the smoothed effect of year</w:t>
        </w:r>
      </w:ins>
      <w:r w:rsidR="00974F13" w:rsidRPr="0078735B">
        <w:rPr>
          <w:szCs w:val="24"/>
          <w:rPrChange w:id="347" w:author="Alice Elizabeth Stears" w:date="2023-05-25T10:57:00Z">
            <w:rPr>
              <w:szCs w:val="24"/>
              <w:highlight w:val="yellow"/>
            </w:rPr>
          </w:rPrChange>
        </w:rPr>
        <w:t xml:space="preserve"> </w:t>
      </w:r>
      <w:del w:id="348" w:author="Alice Elizabeth Stears" w:date="2023-05-25T11:00:00Z">
        <w:r w:rsidR="00974F13" w:rsidRPr="0078735B" w:rsidDel="0078735B">
          <w:rPr>
            <w:szCs w:val="24"/>
            <w:rPrChange w:id="349" w:author="Alice Elizabeth Stears" w:date="2023-05-25T10:57:00Z">
              <w:rPr>
                <w:szCs w:val="24"/>
                <w:highlight w:val="yellow"/>
              </w:rPr>
            </w:rPrChange>
          </w:rPr>
          <w:delText xml:space="preserve">estimated in the model </w:delText>
        </w:r>
      </w:del>
      <w:r w:rsidR="00974F13" w:rsidRPr="0078735B">
        <w:rPr>
          <w:szCs w:val="24"/>
          <w:rPrChange w:id="350" w:author="Alice Elizabeth Stears" w:date="2023-05-25T10:57:00Z">
            <w:rPr>
              <w:szCs w:val="24"/>
              <w:highlight w:val="yellow"/>
            </w:rPr>
          </w:rPrChange>
        </w:rPr>
        <w:t>(</w:t>
      </w:r>
      <w:proofErr w:type="spellStart"/>
      <w:r w:rsidR="00974F13" w:rsidRPr="0078735B">
        <w:rPr>
          <w:szCs w:val="24"/>
          <w:rPrChange w:id="351" w:author="Alice Elizabeth Stears" w:date="2023-05-25T10:57:00Z">
            <w:rPr>
              <w:szCs w:val="24"/>
              <w:highlight w:val="yellow"/>
            </w:rPr>
          </w:rPrChange>
        </w:rPr>
        <w:t>edf</w:t>
      </w:r>
      <w:proofErr w:type="spellEnd"/>
      <w:r w:rsidR="00974F13" w:rsidRPr="0078735B">
        <w:rPr>
          <w:szCs w:val="24"/>
          <w:rPrChange w:id="352" w:author="Alice Elizabeth Stears" w:date="2023-05-25T10:57:00Z">
            <w:rPr>
              <w:szCs w:val="24"/>
              <w:highlight w:val="yellow"/>
            </w:rPr>
          </w:rPrChange>
        </w:rPr>
        <w:t>) indicat</w:t>
      </w:r>
      <w:ins w:id="353" w:author="Alice Elizabeth Stears" w:date="2023-05-25T11:00:00Z">
        <w:r w:rsidR="0078735B">
          <w:rPr>
            <w:szCs w:val="24"/>
          </w:rPr>
          <w:t>es</w:t>
        </w:r>
      </w:ins>
      <w:del w:id="354" w:author="Alice Elizabeth Stears" w:date="2023-05-25T11:00:00Z">
        <w:r w:rsidR="00974F13" w:rsidRPr="0078735B" w:rsidDel="0078735B">
          <w:rPr>
            <w:szCs w:val="24"/>
            <w:rPrChange w:id="355" w:author="Alice Elizabeth Stears" w:date="2023-05-25T10:57:00Z">
              <w:rPr>
                <w:szCs w:val="24"/>
                <w:highlight w:val="yellow"/>
              </w:rPr>
            </w:rPrChange>
          </w:rPr>
          <w:delText>ing</w:delText>
        </w:r>
      </w:del>
      <w:r w:rsidR="00974F13" w:rsidRPr="0078735B">
        <w:rPr>
          <w:szCs w:val="24"/>
          <w:rPrChange w:id="356" w:author="Alice Elizabeth Stears" w:date="2023-05-25T10:57:00Z">
            <w:rPr>
              <w:szCs w:val="24"/>
              <w:highlight w:val="yellow"/>
            </w:rPr>
          </w:rPrChange>
        </w:rPr>
        <w:t xml:space="preserve"> the complexity of the curvilinear trend</w:t>
      </w:r>
      <w:ins w:id="357" w:author="Alice Elizabeth Stears" w:date="2023-05-25T11:00:00Z">
        <w:r w:rsidR="0078735B">
          <w:rPr>
            <w:szCs w:val="24"/>
          </w:rPr>
          <w:t xml:space="preserve"> in a model</w:t>
        </w:r>
      </w:ins>
      <w:r w:rsidR="00974F13" w:rsidRPr="0078735B">
        <w:rPr>
          <w:szCs w:val="24"/>
          <w:rPrChange w:id="358" w:author="Alice Elizabeth Stears" w:date="2023-05-25T10:57:00Z">
            <w:rPr>
              <w:szCs w:val="24"/>
              <w:highlight w:val="yellow"/>
            </w:rPr>
          </w:rPrChange>
        </w:rPr>
        <w:t xml:space="preserve">; and the percent deviance explained (% </w:t>
      </w:r>
      <w:r w:rsidR="00974F13" w:rsidRPr="0078735B">
        <w:rPr>
          <w:i/>
          <w:szCs w:val="24"/>
          <w:rPrChange w:id="359" w:author="Alice Elizabeth Stears" w:date="2023-05-25T10:57:00Z">
            <w:rPr>
              <w:i/>
              <w:szCs w:val="24"/>
              <w:highlight w:val="yellow"/>
            </w:rPr>
          </w:rPrChange>
        </w:rPr>
        <w:t>d</w:t>
      </w:r>
      <w:r w:rsidR="00974F13" w:rsidRPr="0078735B">
        <w:rPr>
          <w:szCs w:val="24"/>
          <w:rPrChange w:id="360" w:author="Alice Elizabeth Stears" w:date="2023-05-25T10:57:00Z">
            <w:rPr>
              <w:szCs w:val="24"/>
              <w:highlight w:val="yellow"/>
            </w:rPr>
          </w:rPrChange>
        </w:rPr>
        <w:t xml:space="preserve">) </w:t>
      </w:r>
      <w:ins w:id="361" w:author="Alice Elizabeth Stears" w:date="2023-05-25T11:00:00Z">
        <w:r w:rsidR="0078735B">
          <w:rPr>
            <w:szCs w:val="24"/>
          </w:rPr>
          <w:t>i</w:t>
        </w:r>
      </w:ins>
      <w:del w:id="362" w:author="Alice Elizabeth Stears" w:date="2023-05-25T11:00:00Z">
        <w:r w:rsidR="00974F13" w:rsidRPr="0078735B" w:rsidDel="0078735B">
          <w:rPr>
            <w:szCs w:val="24"/>
            <w:rPrChange w:id="363" w:author="Alice Elizabeth Stears" w:date="2023-05-25T10:57:00Z">
              <w:rPr>
                <w:szCs w:val="24"/>
                <w:highlight w:val="yellow"/>
              </w:rPr>
            </w:rPrChange>
          </w:rPr>
          <w:delText>a</w:delText>
        </w:r>
      </w:del>
      <w:r w:rsidR="00974F13" w:rsidRPr="0078735B">
        <w:rPr>
          <w:szCs w:val="24"/>
          <w:rPrChange w:id="364" w:author="Alice Elizabeth Stears" w:date="2023-05-25T10:57:00Z">
            <w:rPr>
              <w:szCs w:val="24"/>
              <w:highlight w:val="yellow"/>
            </w:rPr>
          </w:rPrChange>
        </w:rPr>
        <w:t xml:space="preserve">s a measure of effect size similar to </w:t>
      </w:r>
      <w:r w:rsidR="00974F13" w:rsidRPr="0078735B">
        <w:rPr>
          <w:i/>
          <w:szCs w:val="24"/>
          <w:rPrChange w:id="365" w:author="Alice Elizabeth Stears" w:date="2023-05-25T10:57:00Z">
            <w:rPr>
              <w:i/>
              <w:szCs w:val="24"/>
              <w:highlight w:val="yellow"/>
            </w:rPr>
          </w:rPrChange>
        </w:rPr>
        <w:t>r</w:t>
      </w:r>
      <w:r w:rsidR="00974F13" w:rsidRPr="0078735B">
        <w:rPr>
          <w:szCs w:val="24"/>
          <w:vertAlign w:val="superscript"/>
          <w:rPrChange w:id="366" w:author="Alice Elizabeth Stears" w:date="2023-05-25T10:57:00Z">
            <w:rPr>
              <w:szCs w:val="24"/>
              <w:highlight w:val="yellow"/>
              <w:vertAlign w:val="superscript"/>
            </w:rPr>
          </w:rPrChange>
        </w:rPr>
        <w:t>2</w:t>
      </w:r>
      <w:r w:rsidR="00974F13" w:rsidRPr="0078735B">
        <w:rPr>
          <w:szCs w:val="24"/>
          <w:rPrChange w:id="367" w:author="Alice Elizabeth Stears" w:date="2023-05-25T10:57:00Z">
            <w:rPr>
              <w:szCs w:val="24"/>
              <w:highlight w:val="yellow"/>
            </w:rPr>
          </w:rPrChange>
        </w:rPr>
        <w:t xml:space="preserve"> in linear models.</w:t>
      </w:r>
      <w:ins w:id="368" w:author="Alice Elizabeth Stears" w:date="2023-05-25T11:01:00Z">
        <w:r w:rsidR="0078735B">
          <w:rPr>
            <w:szCs w:val="24"/>
          </w:rPr>
          <w:t xml:space="preserve"> ‘k’ indicates the number of mesh points that were used in the smoothed effect of year in each model. </w:t>
        </w:r>
      </w:ins>
    </w:p>
    <w:p w14:paraId="5D0067D9" w14:textId="77777777" w:rsidR="00974F13" w:rsidRPr="0078735B" w:rsidRDefault="00974F13" w:rsidP="00974F13">
      <w:pPr>
        <w:spacing w:after="0" w:line="259" w:lineRule="auto"/>
        <w:ind w:left="0" w:firstLine="0"/>
        <w:rPr>
          <w:szCs w:val="24"/>
          <w:rPrChange w:id="369" w:author="Alice Elizabeth Stears" w:date="2023-05-25T10:57:00Z">
            <w:rPr>
              <w:szCs w:val="24"/>
              <w:highlight w:val="yellow"/>
            </w:rPr>
          </w:rPrChang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5"/>
        <w:gridCol w:w="1620"/>
        <w:gridCol w:w="810"/>
        <w:gridCol w:w="810"/>
        <w:gridCol w:w="810"/>
        <w:tblGridChange w:id="370">
          <w:tblGrid>
            <w:gridCol w:w="3235"/>
            <w:gridCol w:w="1620"/>
            <w:gridCol w:w="810"/>
            <w:gridCol w:w="810"/>
            <w:gridCol w:w="810"/>
          </w:tblGrid>
        </w:tblGridChange>
      </w:tblGrid>
      <w:tr w:rsidR="0078735B" w:rsidRPr="0078735B" w14:paraId="2369B3B3" w14:textId="613E6D2E" w:rsidTr="003C4582">
        <w:trPr>
          <w:trHeight w:val="300"/>
        </w:trPr>
        <w:tc>
          <w:tcPr>
            <w:tcW w:w="3235" w:type="dxa"/>
            <w:shd w:val="clear" w:color="auto" w:fill="auto"/>
            <w:noWrap/>
            <w:hideMark/>
          </w:tcPr>
          <w:p w14:paraId="65022E57" w14:textId="16AF071D" w:rsidR="0078735B" w:rsidRPr="00BA48EF" w:rsidRDefault="0078735B" w:rsidP="0078735B">
            <w:pPr>
              <w:spacing w:after="0" w:line="240" w:lineRule="auto"/>
              <w:jc w:val="center"/>
              <w:rPr>
                <w:b/>
                <w:bCs/>
                <w:i/>
                <w:sz w:val="22"/>
              </w:rPr>
            </w:pPr>
            <w:r w:rsidRPr="00BA48EF">
              <w:rPr>
                <w:b/>
                <w:bCs/>
              </w:rPr>
              <w:t>Data included in Model</w:t>
            </w:r>
          </w:p>
        </w:tc>
        <w:tc>
          <w:tcPr>
            <w:tcW w:w="1620" w:type="dxa"/>
            <w:noWrap/>
            <w:hideMark/>
          </w:tcPr>
          <w:p w14:paraId="1FB89D58" w14:textId="53B09A15" w:rsidR="0078735B" w:rsidRPr="00BA48EF" w:rsidRDefault="0078735B" w:rsidP="00295180">
            <w:pPr>
              <w:spacing w:after="0" w:line="240" w:lineRule="auto"/>
              <w:jc w:val="center"/>
              <w:rPr>
                <w:b/>
                <w:bCs/>
                <w:sz w:val="22"/>
              </w:rPr>
            </w:pPr>
            <w:r w:rsidRPr="00BA48EF">
              <w:rPr>
                <w:b/>
                <w:bCs/>
                <w:i/>
                <w:iCs/>
              </w:rPr>
              <w:t>P</w:t>
            </w:r>
            <w:r w:rsidRPr="00BA48EF">
              <w:rPr>
                <w:b/>
                <w:bCs/>
              </w:rPr>
              <w:t>-value for the smoothed effect of Year</w:t>
            </w:r>
          </w:p>
        </w:tc>
        <w:tc>
          <w:tcPr>
            <w:tcW w:w="810" w:type="dxa"/>
            <w:shd w:val="clear" w:color="auto" w:fill="auto"/>
            <w:noWrap/>
            <w:hideMark/>
          </w:tcPr>
          <w:p w14:paraId="0878F55D" w14:textId="5266BBE0" w:rsidR="0078735B" w:rsidRPr="00BA48EF" w:rsidRDefault="0078735B" w:rsidP="00295180">
            <w:pPr>
              <w:spacing w:after="0" w:line="240" w:lineRule="auto"/>
              <w:jc w:val="center"/>
              <w:rPr>
                <w:b/>
                <w:bCs/>
                <w:sz w:val="22"/>
              </w:rPr>
            </w:pPr>
            <w:proofErr w:type="spellStart"/>
            <w:r w:rsidRPr="00BA48EF">
              <w:rPr>
                <w:b/>
                <w:bCs/>
              </w:rPr>
              <w:t>edf</w:t>
            </w:r>
            <w:proofErr w:type="spellEnd"/>
          </w:p>
        </w:tc>
        <w:tc>
          <w:tcPr>
            <w:tcW w:w="810" w:type="dxa"/>
          </w:tcPr>
          <w:p w14:paraId="30E44E46" w14:textId="6927F75F" w:rsidR="0078735B" w:rsidRPr="00BA48EF" w:rsidRDefault="0078735B" w:rsidP="00295180">
            <w:pPr>
              <w:spacing w:after="0" w:line="240" w:lineRule="auto"/>
              <w:jc w:val="center"/>
              <w:rPr>
                <w:b/>
                <w:bCs/>
              </w:rPr>
            </w:pPr>
            <w:r w:rsidRPr="00BA48EF">
              <w:rPr>
                <w:b/>
                <w:bCs/>
              </w:rPr>
              <w:t>%</w:t>
            </w:r>
            <w:r w:rsidRPr="00BA48EF">
              <w:rPr>
                <w:b/>
                <w:bCs/>
                <w:i/>
                <w:iCs/>
              </w:rPr>
              <w:t>d</w:t>
            </w:r>
          </w:p>
        </w:tc>
        <w:tc>
          <w:tcPr>
            <w:tcW w:w="810" w:type="dxa"/>
          </w:tcPr>
          <w:p w14:paraId="32EF7513" w14:textId="192ADA48" w:rsidR="0078735B" w:rsidRPr="00BA48EF" w:rsidRDefault="0078735B" w:rsidP="00295180">
            <w:pPr>
              <w:spacing w:after="0" w:line="240" w:lineRule="auto"/>
              <w:jc w:val="center"/>
              <w:rPr>
                <w:b/>
                <w:bCs/>
              </w:rPr>
            </w:pPr>
            <w:r w:rsidRPr="00BA48EF">
              <w:rPr>
                <w:b/>
                <w:bCs/>
              </w:rPr>
              <w:t>k</w:t>
            </w:r>
          </w:p>
        </w:tc>
      </w:tr>
      <w:tr w:rsidR="0078735B" w:rsidRPr="0078735B" w14:paraId="259E11C3" w14:textId="276B1AF1" w:rsidTr="003C4582">
        <w:trPr>
          <w:trHeight w:val="300"/>
        </w:trPr>
        <w:tc>
          <w:tcPr>
            <w:tcW w:w="3235" w:type="dxa"/>
            <w:shd w:val="clear" w:color="auto" w:fill="auto"/>
            <w:noWrap/>
            <w:hideMark/>
          </w:tcPr>
          <w:p w14:paraId="3BB231F5" w14:textId="3913FA76" w:rsidR="0078735B" w:rsidRPr="00BA48EF" w:rsidRDefault="0078735B" w:rsidP="00BA48EF">
            <w:pPr>
              <w:spacing w:after="0" w:line="240" w:lineRule="auto"/>
              <w:ind w:left="0" w:firstLine="0"/>
              <w:rPr>
                <w:sz w:val="22"/>
              </w:rPr>
            </w:pPr>
            <w:r>
              <w:t xml:space="preserve">Base-wide </w:t>
            </w:r>
          </w:p>
        </w:tc>
        <w:tc>
          <w:tcPr>
            <w:tcW w:w="1620" w:type="dxa"/>
            <w:noWrap/>
            <w:hideMark/>
          </w:tcPr>
          <w:p w14:paraId="3E3352AE" w14:textId="114C5EFA" w:rsidR="0078735B" w:rsidRPr="00BA48EF" w:rsidRDefault="001D7530" w:rsidP="00295180">
            <w:pPr>
              <w:spacing w:after="0" w:line="240" w:lineRule="auto"/>
              <w:ind w:left="0" w:firstLine="0"/>
              <w:jc w:val="right"/>
              <w:rPr>
                <w:sz w:val="22"/>
              </w:rPr>
            </w:pPr>
            <w:r>
              <w:t>0.29</w:t>
            </w:r>
          </w:p>
        </w:tc>
        <w:tc>
          <w:tcPr>
            <w:tcW w:w="810" w:type="dxa"/>
            <w:shd w:val="clear" w:color="auto" w:fill="auto"/>
            <w:noWrap/>
            <w:hideMark/>
          </w:tcPr>
          <w:p w14:paraId="51F7AC69" w14:textId="0628ADF3" w:rsidR="0078735B" w:rsidRPr="00BA48EF" w:rsidRDefault="001D7530" w:rsidP="00295180">
            <w:pPr>
              <w:spacing w:after="0" w:line="240" w:lineRule="auto"/>
              <w:ind w:left="0" w:firstLine="0"/>
              <w:jc w:val="right"/>
              <w:rPr>
                <w:sz w:val="22"/>
              </w:rPr>
            </w:pPr>
            <w:r>
              <w:t>3.5</w:t>
            </w:r>
          </w:p>
        </w:tc>
        <w:tc>
          <w:tcPr>
            <w:tcW w:w="810" w:type="dxa"/>
          </w:tcPr>
          <w:p w14:paraId="0B0590BE" w14:textId="6820FF24" w:rsidR="0078735B" w:rsidRPr="0078735B" w:rsidRDefault="001D7530" w:rsidP="00295180">
            <w:pPr>
              <w:spacing w:after="0" w:line="240" w:lineRule="auto"/>
              <w:ind w:left="0" w:firstLine="0"/>
              <w:jc w:val="right"/>
            </w:pPr>
            <w:r>
              <w:t>20.3</w:t>
            </w:r>
          </w:p>
        </w:tc>
        <w:tc>
          <w:tcPr>
            <w:tcW w:w="810" w:type="dxa"/>
          </w:tcPr>
          <w:p w14:paraId="52F55C80" w14:textId="5947F041" w:rsidR="0078735B" w:rsidRPr="0078735B" w:rsidRDefault="001D7530" w:rsidP="00295180">
            <w:pPr>
              <w:spacing w:after="0" w:line="240" w:lineRule="auto"/>
              <w:ind w:left="0" w:firstLine="0"/>
              <w:jc w:val="right"/>
            </w:pPr>
            <w:r>
              <w:t>15</w:t>
            </w:r>
          </w:p>
        </w:tc>
      </w:tr>
      <w:tr w:rsidR="0078735B" w:rsidRPr="0078735B" w14:paraId="21FCE296" w14:textId="29EA893F" w:rsidTr="003C4582">
        <w:trPr>
          <w:trHeight w:val="300"/>
        </w:trPr>
        <w:tc>
          <w:tcPr>
            <w:tcW w:w="3235" w:type="dxa"/>
            <w:shd w:val="clear" w:color="auto" w:fill="auto"/>
            <w:noWrap/>
            <w:hideMark/>
          </w:tcPr>
          <w:p w14:paraId="1E687A10" w14:textId="704EBCC6" w:rsidR="0078735B" w:rsidRPr="00BA48EF" w:rsidRDefault="0078735B" w:rsidP="00BA48EF">
            <w:pPr>
              <w:spacing w:after="0" w:line="240" w:lineRule="auto"/>
              <w:ind w:left="0" w:firstLine="0"/>
              <w:rPr>
                <w:sz w:val="22"/>
              </w:rPr>
            </w:pPr>
            <w:r w:rsidRPr="00BA48EF">
              <w:t>Crow Creek</w:t>
            </w:r>
          </w:p>
        </w:tc>
        <w:tc>
          <w:tcPr>
            <w:tcW w:w="1620" w:type="dxa"/>
            <w:noWrap/>
            <w:hideMark/>
          </w:tcPr>
          <w:p w14:paraId="291F84EA" w14:textId="61A5FDDF" w:rsidR="0078735B" w:rsidRPr="00BA48EF" w:rsidRDefault="001D7530" w:rsidP="00295180">
            <w:pPr>
              <w:spacing w:after="0" w:line="240" w:lineRule="auto"/>
              <w:ind w:left="0" w:firstLine="0"/>
              <w:jc w:val="right"/>
              <w:rPr>
                <w:sz w:val="22"/>
              </w:rPr>
            </w:pPr>
            <w:r>
              <w:t>&lt;0.001</w:t>
            </w:r>
          </w:p>
        </w:tc>
        <w:tc>
          <w:tcPr>
            <w:tcW w:w="810" w:type="dxa"/>
            <w:shd w:val="clear" w:color="auto" w:fill="auto"/>
            <w:noWrap/>
            <w:hideMark/>
          </w:tcPr>
          <w:p w14:paraId="393ADB53" w14:textId="38092F80" w:rsidR="0078735B" w:rsidRPr="00BA48EF" w:rsidRDefault="001D7530" w:rsidP="00295180">
            <w:pPr>
              <w:spacing w:after="0" w:line="240" w:lineRule="auto"/>
              <w:ind w:left="0" w:firstLine="0"/>
              <w:jc w:val="right"/>
              <w:rPr>
                <w:sz w:val="22"/>
              </w:rPr>
            </w:pPr>
            <w:r>
              <w:t>4.3</w:t>
            </w:r>
          </w:p>
        </w:tc>
        <w:tc>
          <w:tcPr>
            <w:tcW w:w="810" w:type="dxa"/>
          </w:tcPr>
          <w:p w14:paraId="4AE02E6D" w14:textId="54DD2599" w:rsidR="0078735B" w:rsidRPr="0078735B" w:rsidRDefault="001D7530" w:rsidP="00295180">
            <w:pPr>
              <w:spacing w:after="0" w:line="240" w:lineRule="auto"/>
              <w:ind w:left="0" w:firstLine="0"/>
              <w:jc w:val="right"/>
            </w:pPr>
            <w:r>
              <w:t>74.1</w:t>
            </w:r>
          </w:p>
        </w:tc>
        <w:tc>
          <w:tcPr>
            <w:tcW w:w="810" w:type="dxa"/>
          </w:tcPr>
          <w:p w14:paraId="259FFB33" w14:textId="351639FF" w:rsidR="0078735B" w:rsidRPr="0078735B" w:rsidRDefault="001D7530" w:rsidP="00295180">
            <w:pPr>
              <w:spacing w:after="0" w:line="240" w:lineRule="auto"/>
              <w:ind w:left="0" w:firstLine="0"/>
              <w:jc w:val="right"/>
            </w:pPr>
            <w:r>
              <w:t>8</w:t>
            </w:r>
          </w:p>
        </w:tc>
      </w:tr>
      <w:tr w:rsidR="0078735B" w:rsidRPr="0078735B" w14:paraId="1FD73E12" w14:textId="057487AE" w:rsidTr="003C4582">
        <w:trPr>
          <w:trHeight w:val="300"/>
        </w:trPr>
        <w:tc>
          <w:tcPr>
            <w:tcW w:w="3235" w:type="dxa"/>
            <w:shd w:val="clear" w:color="auto" w:fill="auto"/>
            <w:noWrap/>
            <w:hideMark/>
          </w:tcPr>
          <w:p w14:paraId="3045644F" w14:textId="08A308D0" w:rsidR="0078735B" w:rsidRPr="00BA48EF" w:rsidRDefault="0078735B" w:rsidP="00BA48EF">
            <w:pPr>
              <w:spacing w:after="0" w:line="240" w:lineRule="auto"/>
              <w:ind w:left="0" w:firstLine="0"/>
              <w:rPr>
                <w:sz w:val="22"/>
              </w:rPr>
            </w:pPr>
            <w:r w:rsidRPr="00BA48EF">
              <w:t>Diamond Creek</w:t>
            </w:r>
          </w:p>
        </w:tc>
        <w:tc>
          <w:tcPr>
            <w:tcW w:w="1620" w:type="dxa"/>
            <w:noWrap/>
            <w:hideMark/>
          </w:tcPr>
          <w:p w14:paraId="71260296" w14:textId="53701305" w:rsidR="0078735B" w:rsidRPr="00BA48EF" w:rsidRDefault="001D7530" w:rsidP="001D7530">
            <w:pPr>
              <w:spacing w:after="0" w:line="240" w:lineRule="auto"/>
              <w:ind w:left="0" w:firstLine="0"/>
              <w:jc w:val="right"/>
              <w:rPr>
                <w:sz w:val="22"/>
              </w:rPr>
            </w:pPr>
            <w:r>
              <w:t>0.14</w:t>
            </w:r>
          </w:p>
        </w:tc>
        <w:tc>
          <w:tcPr>
            <w:tcW w:w="810" w:type="dxa"/>
            <w:shd w:val="clear" w:color="auto" w:fill="auto"/>
            <w:noWrap/>
            <w:hideMark/>
          </w:tcPr>
          <w:p w14:paraId="5A3E372A" w14:textId="0D9698A3" w:rsidR="0078735B" w:rsidRPr="00BA48EF" w:rsidRDefault="001D7530" w:rsidP="00295180">
            <w:pPr>
              <w:spacing w:after="0" w:line="240" w:lineRule="auto"/>
              <w:ind w:left="0" w:firstLine="0"/>
              <w:jc w:val="right"/>
              <w:rPr>
                <w:sz w:val="22"/>
              </w:rPr>
            </w:pPr>
            <w:r>
              <w:t>3.7</w:t>
            </w:r>
          </w:p>
        </w:tc>
        <w:tc>
          <w:tcPr>
            <w:tcW w:w="810" w:type="dxa"/>
          </w:tcPr>
          <w:p w14:paraId="6949B8BC" w14:textId="2AE0B034" w:rsidR="0078735B" w:rsidRPr="0078735B" w:rsidRDefault="001D7530" w:rsidP="00295180">
            <w:pPr>
              <w:spacing w:after="0" w:line="240" w:lineRule="auto"/>
              <w:ind w:left="0" w:firstLine="0"/>
              <w:jc w:val="right"/>
            </w:pPr>
            <w:r>
              <w:t>25.9</w:t>
            </w:r>
          </w:p>
        </w:tc>
        <w:tc>
          <w:tcPr>
            <w:tcW w:w="810" w:type="dxa"/>
          </w:tcPr>
          <w:p w14:paraId="6285E1DF" w14:textId="2331351D" w:rsidR="0078735B" w:rsidRPr="0078735B" w:rsidRDefault="001D7530" w:rsidP="00295180">
            <w:pPr>
              <w:spacing w:after="0" w:line="240" w:lineRule="auto"/>
              <w:ind w:left="0" w:firstLine="0"/>
              <w:jc w:val="right"/>
            </w:pPr>
            <w:r>
              <w:t>7</w:t>
            </w:r>
          </w:p>
        </w:tc>
      </w:tr>
      <w:tr w:rsidR="0078735B" w:rsidRPr="0078735B" w14:paraId="1CDD92BA" w14:textId="453702AD" w:rsidTr="003C4582">
        <w:trPr>
          <w:trHeight w:val="300"/>
        </w:trPr>
        <w:tc>
          <w:tcPr>
            <w:tcW w:w="3235" w:type="dxa"/>
            <w:shd w:val="clear" w:color="auto" w:fill="auto"/>
            <w:noWrap/>
            <w:hideMark/>
          </w:tcPr>
          <w:p w14:paraId="661BA9C4" w14:textId="71425874" w:rsidR="0078735B" w:rsidRPr="00BA48EF" w:rsidRDefault="0078735B" w:rsidP="00BA48EF">
            <w:pPr>
              <w:spacing w:after="0" w:line="240" w:lineRule="auto"/>
              <w:ind w:left="0" w:firstLine="0"/>
              <w:rPr>
                <w:sz w:val="22"/>
              </w:rPr>
            </w:pPr>
            <w:r w:rsidRPr="00BA48EF">
              <w:t>Unnamed Creek</w:t>
            </w:r>
          </w:p>
        </w:tc>
        <w:tc>
          <w:tcPr>
            <w:tcW w:w="1620" w:type="dxa"/>
            <w:noWrap/>
            <w:hideMark/>
          </w:tcPr>
          <w:p w14:paraId="4E4CB532" w14:textId="656A5551" w:rsidR="0078735B" w:rsidRPr="00BA48EF" w:rsidRDefault="001D7530" w:rsidP="001D7530">
            <w:pPr>
              <w:spacing w:after="0" w:line="240" w:lineRule="auto"/>
              <w:ind w:left="0" w:firstLine="0"/>
              <w:jc w:val="right"/>
              <w:rPr>
                <w:sz w:val="22"/>
              </w:rPr>
            </w:pPr>
            <w:r>
              <w:t>&lt;0.001</w:t>
            </w:r>
          </w:p>
        </w:tc>
        <w:tc>
          <w:tcPr>
            <w:tcW w:w="810" w:type="dxa"/>
            <w:shd w:val="clear" w:color="auto" w:fill="auto"/>
            <w:noWrap/>
            <w:hideMark/>
          </w:tcPr>
          <w:p w14:paraId="6FD015B4" w14:textId="3B57F5CB" w:rsidR="0078735B" w:rsidRPr="00BA48EF" w:rsidRDefault="001D7530" w:rsidP="00295180">
            <w:pPr>
              <w:spacing w:after="0" w:line="240" w:lineRule="auto"/>
              <w:ind w:left="0" w:firstLine="0"/>
              <w:jc w:val="right"/>
              <w:rPr>
                <w:sz w:val="22"/>
              </w:rPr>
            </w:pPr>
            <w:r>
              <w:t>2.2</w:t>
            </w:r>
          </w:p>
        </w:tc>
        <w:tc>
          <w:tcPr>
            <w:tcW w:w="810" w:type="dxa"/>
          </w:tcPr>
          <w:p w14:paraId="729353FC" w14:textId="14349F5C" w:rsidR="0078735B" w:rsidRPr="0078735B" w:rsidRDefault="001D7530" w:rsidP="00295180">
            <w:pPr>
              <w:spacing w:after="0" w:line="240" w:lineRule="auto"/>
              <w:ind w:left="0" w:firstLine="0"/>
              <w:jc w:val="right"/>
            </w:pPr>
            <w:r>
              <w:t>38.5</w:t>
            </w:r>
          </w:p>
        </w:tc>
        <w:tc>
          <w:tcPr>
            <w:tcW w:w="810" w:type="dxa"/>
          </w:tcPr>
          <w:p w14:paraId="6A6E7871" w14:textId="2965D74A" w:rsidR="0078735B" w:rsidRPr="0078735B" w:rsidRDefault="001D7530" w:rsidP="00295180">
            <w:pPr>
              <w:spacing w:after="0" w:line="240" w:lineRule="auto"/>
              <w:ind w:left="0" w:firstLine="0"/>
              <w:jc w:val="right"/>
            </w:pPr>
            <w:r>
              <w:t>7</w:t>
            </w:r>
          </w:p>
        </w:tc>
      </w:tr>
      <w:tr w:rsidR="0078735B" w:rsidRPr="0078735B" w14:paraId="3738C511" w14:textId="2B0F7FD6" w:rsidTr="003C4582">
        <w:trPr>
          <w:trHeight w:val="300"/>
        </w:trPr>
        <w:tc>
          <w:tcPr>
            <w:tcW w:w="3235" w:type="dxa"/>
            <w:shd w:val="clear" w:color="auto" w:fill="auto"/>
            <w:noWrap/>
            <w:hideMark/>
          </w:tcPr>
          <w:p w14:paraId="2F817771" w14:textId="4A3BF799" w:rsidR="0078735B" w:rsidRPr="00BA48EF" w:rsidRDefault="0078735B" w:rsidP="00BA48EF">
            <w:pPr>
              <w:spacing w:after="0" w:line="240" w:lineRule="auto"/>
              <w:ind w:left="0" w:firstLine="0"/>
              <w:rPr>
                <w:sz w:val="22"/>
              </w:rPr>
            </w:pPr>
            <w:r w:rsidRPr="00BA48EF">
              <w:t>Crow Creek - Segment C1</w:t>
            </w:r>
          </w:p>
        </w:tc>
        <w:tc>
          <w:tcPr>
            <w:tcW w:w="1620" w:type="dxa"/>
            <w:noWrap/>
            <w:hideMark/>
          </w:tcPr>
          <w:p w14:paraId="14CFEF36" w14:textId="387D3FC4" w:rsidR="0078735B" w:rsidRPr="00BA48EF" w:rsidRDefault="005B1AFC" w:rsidP="001D7530">
            <w:pPr>
              <w:spacing w:after="0" w:line="240" w:lineRule="auto"/>
              <w:ind w:left="0" w:firstLine="0"/>
              <w:jc w:val="right"/>
              <w:rPr>
                <w:sz w:val="22"/>
              </w:rPr>
            </w:pPr>
            <w:r>
              <w:t>&lt;0.001</w:t>
            </w:r>
          </w:p>
        </w:tc>
        <w:tc>
          <w:tcPr>
            <w:tcW w:w="810" w:type="dxa"/>
            <w:shd w:val="clear" w:color="auto" w:fill="auto"/>
            <w:noWrap/>
            <w:hideMark/>
          </w:tcPr>
          <w:p w14:paraId="0818B733" w14:textId="380425EF" w:rsidR="0078735B" w:rsidRPr="00BA48EF" w:rsidRDefault="005B1AFC" w:rsidP="00BA48EF">
            <w:pPr>
              <w:spacing w:after="0" w:line="240" w:lineRule="auto"/>
              <w:ind w:left="0" w:firstLine="0"/>
              <w:jc w:val="center"/>
              <w:rPr>
                <w:sz w:val="22"/>
              </w:rPr>
            </w:pPr>
            <w:r>
              <w:t>5.8</w:t>
            </w:r>
          </w:p>
        </w:tc>
        <w:tc>
          <w:tcPr>
            <w:tcW w:w="810" w:type="dxa"/>
          </w:tcPr>
          <w:p w14:paraId="2921404C" w14:textId="3005FFAD" w:rsidR="005B1AFC" w:rsidRPr="0078735B" w:rsidRDefault="005B1AFC" w:rsidP="005B1AFC">
            <w:pPr>
              <w:spacing w:after="0" w:line="240" w:lineRule="auto"/>
              <w:ind w:left="0" w:firstLine="0"/>
              <w:jc w:val="right"/>
            </w:pPr>
            <w:r>
              <w:t>73.5</w:t>
            </w:r>
          </w:p>
        </w:tc>
        <w:tc>
          <w:tcPr>
            <w:tcW w:w="810" w:type="dxa"/>
          </w:tcPr>
          <w:p w14:paraId="0CA80718" w14:textId="0AC4D289" w:rsidR="0078735B" w:rsidRPr="0078735B" w:rsidRDefault="005B1AFC" w:rsidP="00295180">
            <w:pPr>
              <w:spacing w:after="0" w:line="240" w:lineRule="auto"/>
              <w:ind w:left="0" w:firstLine="0"/>
              <w:jc w:val="right"/>
            </w:pPr>
            <w:r>
              <w:t>17</w:t>
            </w:r>
          </w:p>
        </w:tc>
      </w:tr>
      <w:tr w:rsidR="0078735B" w:rsidRPr="0078735B" w14:paraId="49532C13" w14:textId="2524C8BC" w:rsidTr="003C4582">
        <w:trPr>
          <w:trHeight w:val="300"/>
        </w:trPr>
        <w:tc>
          <w:tcPr>
            <w:tcW w:w="3235" w:type="dxa"/>
            <w:shd w:val="clear" w:color="auto" w:fill="auto"/>
            <w:noWrap/>
            <w:hideMark/>
          </w:tcPr>
          <w:p w14:paraId="78D005FE" w14:textId="5854BA14" w:rsidR="0078735B" w:rsidRPr="00BA48EF" w:rsidRDefault="0078735B" w:rsidP="00BA48EF">
            <w:pPr>
              <w:spacing w:after="0" w:line="240" w:lineRule="auto"/>
              <w:ind w:left="0" w:firstLine="0"/>
              <w:rPr>
                <w:sz w:val="22"/>
              </w:rPr>
            </w:pPr>
            <w:r w:rsidRPr="00BA48EF">
              <w:t>Crow Creek - Segment C2</w:t>
            </w:r>
          </w:p>
        </w:tc>
        <w:tc>
          <w:tcPr>
            <w:tcW w:w="1620" w:type="dxa"/>
            <w:noWrap/>
            <w:hideMark/>
          </w:tcPr>
          <w:p w14:paraId="5F82DCE7" w14:textId="1230129A" w:rsidR="0078735B" w:rsidRPr="00BA48EF" w:rsidRDefault="005B1AFC" w:rsidP="001D7530">
            <w:pPr>
              <w:spacing w:after="0" w:line="240" w:lineRule="auto"/>
              <w:ind w:left="0" w:firstLine="0"/>
              <w:jc w:val="right"/>
              <w:rPr>
                <w:sz w:val="22"/>
              </w:rPr>
            </w:pPr>
            <w:r>
              <w:t>&lt;0.001</w:t>
            </w:r>
          </w:p>
        </w:tc>
        <w:tc>
          <w:tcPr>
            <w:tcW w:w="810" w:type="dxa"/>
            <w:shd w:val="clear" w:color="auto" w:fill="auto"/>
            <w:noWrap/>
            <w:hideMark/>
          </w:tcPr>
          <w:p w14:paraId="3A617F08" w14:textId="59464A14" w:rsidR="0078735B" w:rsidRPr="00BA48EF" w:rsidRDefault="005B1AFC" w:rsidP="00295180">
            <w:pPr>
              <w:spacing w:after="0" w:line="240" w:lineRule="auto"/>
              <w:ind w:left="0" w:firstLine="0"/>
              <w:jc w:val="right"/>
              <w:rPr>
                <w:sz w:val="22"/>
              </w:rPr>
            </w:pPr>
            <w:r>
              <w:t>1.8</w:t>
            </w:r>
          </w:p>
        </w:tc>
        <w:tc>
          <w:tcPr>
            <w:tcW w:w="810" w:type="dxa"/>
          </w:tcPr>
          <w:p w14:paraId="1FDD3E6A" w14:textId="5599C0A5" w:rsidR="0078735B" w:rsidRPr="0078735B" w:rsidRDefault="005B1AFC" w:rsidP="00295180">
            <w:pPr>
              <w:spacing w:after="0" w:line="240" w:lineRule="auto"/>
              <w:ind w:left="0" w:firstLine="0"/>
              <w:jc w:val="right"/>
            </w:pPr>
            <w:r>
              <w:t>42.3</w:t>
            </w:r>
          </w:p>
        </w:tc>
        <w:tc>
          <w:tcPr>
            <w:tcW w:w="810" w:type="dxa"/>
          </w:tcPr>
          <w:p w14:paraId="0F35A3CD" w14:textId="361679E0" w:rsidR="0078735B" w:rsidRPr="0078735B" w:rsidRDefault="005B1AFC" w:rsidP="00295180">
            <w:pPr>
              <w:spacing w:after="0" w:line="240" w:lineRule="auto"/>
              <w:ind w:left="0" w:firstLine="0"/>
              <w:jc w:val="right"/>
            </w:pPr>
            <w:r>
              <w:t>11</w:t>
            </w:r>
          </w:p>
        </w:tc>
      </w:tr>
      <w:tr w:rsidR="0078735B" w:rsidRPr="0078735B" w14:paraId="6DAE9E90" w14:textId="17D9983D" w:rsidTr="003C4582">
        <w:trPr>
          <w:trHeight w:val="300"/>
        </w:trPr>
        <w:tc>
          <w:tcPr>
            <w:tcW w:w="3235" w:type="dxa"/>
            <w:shd w:val="clear" w:color="auto" w:fill="auto"/>
            <w:noWrap/>
            <w:hideMark/>
          </w:tcPr>
          <w:p w14:paraId="116BC833" w14:textId="528465A7" w:rsidR="0078735B" w:rsidRPr="00BA48EF" w:rsidRDefault="0078735B" w:rsidP="00BA48EF">
            <w:pPr>
              <w:spacing w:after="0" w:line="240" w:lineRule="auto"/>
              <w:ind w:left="0" w:firstLine="0"/>
              <w:rPr>
                <w:sz w:val="22"/>
              </w:rPr>
            </w:pPr>
            <w:r w:rsidRPr="00BA48EF">
              <w:t>Crow Creek - Segment C3</w:t>
            </w:r>
          </w:p>
        </w:tc>
        <w:tc>
          <w:tcPr>
            <w:tcW w:w="1620" w:type="dxa"/>
            <w:noWrap/>
            <w:hideMark/>
          </w:tcPr>
          <w:p w14:paraId="6EEC0864" w14:textId="7894BA94" w:rsidR="0078735B" w:rsidRPr="00BA48EF" w:rsidRDefault="005B1AFC" w:rsidP="00295180">
            <w:pPr>
              <w:spacing w:after="0" w:line="240" w:lineRule="auto"/>
              <w:ind w:left="0" w:firstLine="0"/>
              <w:jc w:val="right"/>
              <w:rPr>
                <w:sz w:val="22"/>
              </w:rPr>
            </w:pPr>
            <w:r>
              <w:t>&lt;0.001</w:t>
            </w:r>
          </w:p>
        </w:tc>
        <w:tc>
          <w:tcPr>
            <w:tcW w:w="810" w:type="dxa"/>
            <w:shd w:val="clear" w:color="auto" w:fill="auto"/>
            <w:noWrap/>
            <w:hideMark/>
          </w:tcPr>
          <w:p w14:paraId="700AE98C" w14:textId="7CC6AD62" w:rsidR="0078735B" w:rsidRPr="00BA48EF" w:rsidRDefault="005B1AFC" w:rsidP="00295180">
            <w:pPr>
              <w:spacing w:after="0" w:line="240" w:lineRule="auto"/>
              <w:ind w:left="0" w:firstLine="0"/>
              <w:jc w:val="right"/>
              <w:rPr>
                <w:sz w:val="22"/>
              </w:rPr>
            </w:pPr>
            <w:r>
              <w:t>2.2</w:t>
            </w:r>
          </w:p>
        </w:tc>
        <w:tc>
          <w:tcPr>
            <w:tcW w:w="810" w:type="dxa"/>
          </w:tcPr>
          <w:p w14:paraId="513C9810" w14:textId="6E7D3417" w:rsidR="0078735B" w:rsidRPr="0078735B" w:rsidRDefault="005B1AFC" w:rsidP="00295180">
            <w:pPr>
              <w:spacing w:after="0" w:line="240" w:lineRule="auto"/>
              <w:ind w:left="0" w:firstLine="0"/>
              <w:jc w:val="right"/>
            </w:pPr>
            <w:r>
              <w:t>74.1</w:t>
            </w:r>
          </w:p>
        </w:tc>
        <w:tc>
          <w:tcPr>
            <w:tcW w:w="810" w:type="dxa"/>
          </w:tcPr>
          <w:p w14:paraId="11B20872" w14:textId="174E5487" w:rsidR="0078735B" w:rsidRPr="0078735B" w:rsidRDefault="005B1AFC" w:rsidP="00295180">
            <w:pPr>
              <w:spacing w:after="0" w:line="240" w:lineRule="auto"/>
              <w:ind w:left="0" w:firstLine="0"/>
              <w:jc w:val="right"/>
            </w:pPr>
            <w:r>
              <w:t>5</w:t>
            </w:r>
          </w:p>
        </w:tc>
      </w:tr>
      <w:tr w:rsidR="0078735B" w:rsidRPr="0078735B" w14:paraId="62679100" w14:textId="75FABE4D" w:rsidTr="003C4582">
        <w:trPr>
          <w:trHeight w:val="300"/>
        </w:trPr>
        <w:tc>
          <w:tcPr>
            <w:tcW w:w="3235" w:type="dxa"/>
            <w:shd w:val="clear" w:color="auto" w:fill="auto"/>
            <w:noWrap/>
            <w:hideMark/>
          </w:tcPr>
          <w:p w14:paraId="7E8EA391" w14:textId="6131C3AC" w:rsidR="0078735B" w:rsidRPr="00BA48EF" w:rsidRDefault="0078735B" w:rsidP="00BA48EF">
            <w:pPr>
              <w:spacing w:after="0" w:line="240" w:lineRule="auto"/>
              <w:ind w:left="0" w:firstLine="0"/>
              <w:rPr>
                <w:sz w:val="22"/>
              </w:rPr>
            </w:pPr>
            <w:r w:rsidRPr="00BA48EF">
              <w:t>Crow Creek - Segment C4</w:t>
            </w:r>
          </w:p>
        </w:tc>
        <w:tc>
          <w:tcPr>
            <w:tcW w:w="1620" w:type="dxa"/>
            <w:noWrap/>
            <w:hideMark/>
          </w:tcPr>
          <w:p w14:paraId="4125E19E" w14:textId="66C6399D" w:rsidR="0078735B" w:rsidRPr="00BA48EF" w:rsidRDefault="005B1AFC" w:rsidP="00295180">
            <w:pPr>
              <w:spacing w:after="0" w:line="240" w:lineRule="auto"/>
              <w:ind w:left="0" w:firstLine="0"/>
              <w:jc w:val="right"/>
              <w:rPr>
                <w:sz w:val="22"/>
              </w:rPr>
            </w:pPr>
            <w:r>
              <w:t>&lt;0.001</w:t>
            </w:r>
          </w:p>
        </w:tc>
        <w:tc>
          <w:tcPr>
            <w:tcW w:w="810" w:type="dxa"/>
            <w:shd w:val="clear" w:color="auto" w:fill="auto"/>
            <w:noWrap/>
            <w:hideMark/>
          </w:tcPr>
          <w:p w14:paraId="654D529F" w14:textId="5D9D19FE" w:rsidR="0078735B" w:rsidRPr="00BA48EF" w:rsidRDefault="005B1AFC" w:rsidP="00295180">
            <w:pPr>
              <w:spacing w:after="0" w:line="240" w:lineRule="auto"/>
              <w:ind w:left="0" w:firstLine="0"/>
              <w:jc w:val="right"/>
              <w:rPr>
                <w:sz w:val="22"/>
              </w:rPr>
            </w:pPr>
            <w:r>
              <w:t>2.3</w:t>
            </w:r>
          </w:p>
        </w:tc>
        <w:tc>
          <w:tcPr>
            <w:tcW w:w="810" w:type="dxa"/>
          </w:tcPr>
          <w:p w14:paraId="1F341A96" w14:textId="456E7D53" w:rsidR="0078735B" w:rsidRPr="0078735B" w:rsidRDefault="005B1AFC" w:rsidP="00295180">
            <w:pPr>
              <w:spacing w:after="0" w:line="240" w:lineRule="auto"/>
              <w:ind w:left="0" w:firstLine="0"/>
              <w:jc w:val="right"/>
            </w:pPr>
            <w:r>
              <w:t>69.7</w:t>
            </w:r>
          </w:p>
        </w:tc>
        <w:tc>
          <w:tcPr>
            <w:tcW w:w="810" w:type="dxa"/>
          </w:tcPr>
          <w:p w14:paraId="2F63755A" w14:textId="26CD1326" w:rsidR="0078735B" w:rsidRPr="0078735B" w:rsidRDefault="005B1AFC" w:rsidP="00295180">
            <w:pPr>
              <w:spacing w:after="0" w:line="240" w:lineRule="auto"/>
              <w:ind w:left="0" w:firstLine="0"/>
              <w:jc w:val="right"/>
            </w:pPr>
            <w:r>
              <w:t>8</w:t>
            </w:r>
          </w:p>
        </w:tc>
      </w:tr>
      <w:tr w:rsidR="0078735B" w:rsidRPr="0078735B" w14:paraId="37115FDC" w14:textId="1599CE65" w:rsidTr="003C4582">
        <w:trPr>
          <w:trHeight w:val="300"/>
        </w:trPr>
        <w:tc>
          <w:tcPr>
            <w:tcW w:w="3235" w:type="dxa"/>
            <w:shd w:val="clear" w:color="auto" w:fill="auto"/>
            <w:noWrap/>
            <w:hideMark/>
          </w:tcPr>
          <w:p w14:paraId="41825FB9" w14:textId="39BF8888" w:rsidR="0078735B" w:rsidRPr="00BA48EF" w:rsidRDefault="0078735B" w:rsidP="00BA48EF">
            <w:pPr>
              <w:spacing w:after="0" w:line="240" w:lineRule="auto"/>
              <w:ind w:left="0" w:firstLine="0"/>
              <w:rPr>
                <w:sz w:val="22"/>
              </w:rPr>
            </w:pPr>
            <w:r w:rsidRPr="00BA48EF">
              <w:t>Crow Creek - Segment C5</w:t>
            </w:r>
          </w:p>
        </w:tc>
        <w:tc>
          <w:tcPr>
            <w:tcW w:w="1620" w:type="dxa"/>
            <w:noWrap/>
            <w:hideMark/>
          </w:tcPr>
          <w:p w14:paraId="419F1659" w14:textId="6EFB1CEE" w:rsidR="0078735B" w:rsidRPr="00BA48EF" w:rsidRDefault="005B1AFC" w:rsidP="00295180">
            <w:pPr>
              <w:spacing w:after="0" w:line="240" w:lineRule="auto"/>
              <w:ind w:left="0" w:firstLine="0"/>
              <w:jc w:val="right"/>
              <w:rPr>
                <w:sz w:val="22"/>
              </w:rPr>
            </w:pPr>
            <w:r>
              <w:t>&lt;0.001</w:t>
            </w:r>
          </w:p>
        </w:tc>
        <w:tc>
          <w:tcPr>
            <w:tcW w:w="810" w:type="dxa"/>
            <w:shd w:val="clear" w:color="auto" w:fill="auto"/>
            <w:noWrap/>
            <w:hideMark/>
          </w:tcPr>
          <w:p w14:paraId="0F291B84" w14:textId="3291D9BD" w:rsidR="0078735B" w:rsidRPr="00BA48EF" w:rsidRDefault="005B1AFC" w:rsidP="00295180">
            <w:pPr>
              <w:spacing w:after="0" w:line="240" w:lineRule="auto"/>
              <w:ind w:left="0" w:firstLine="0"/>
              <w:jc w:val="right"/>
              <w:rPr>
                <w:sz w:val="22"/>
              </w:rPr>
            </w:pPr>
            <w:r>
              <w:t>1.7</w:t>
            </w:r>
          </w:p>
        </w:tc>
        <w:tc>
          <w:tcPr>
            <w:tcW w:w="810" w:type="dxa"/>
          </w:tcPr>
          <w:p w14:paraId="0CC77E83" w14:textId="1F10911F" w:rsidR="0078735B" w:rsidRPr="0078735B" w:rsidRDefault="005B1AFC" w:rsidP="00295180">
            <w:pPr>
              <w:spacing w:after="0" w:line="240" w:lineRule="auto"/>
              <w:ind w:left="0" w:firstLine="0"/>
              <w:jc w:val="right"/>
            </w:pPr>
            <w:r>
              <w:t>67.1</w:t>
            </w:r>
          </w:p>
        </w:tc>
        <w:tc>
          <w:tcPr>
            <w:tcW w:w="810" w:type="dxa"/>
          </w:tcPr>
          <w:p w14:paraId="488FC438" w14:textId="32EC41B9" w:rsidR="0078735B" w:rsidRPr="0078735B" w:rsidRDefault="005B1AFC" w:rsidP="00295180">
            <w:pPr>
              <w:spacing w:after="0" w:line="240" w:lineRule="auto"/>
              <w:ind w:left="0" w:firstLine="0"/>
              <w:jc w:val="right"/>
            </w:pPr>
            <w:r>
              <w:t>7</w:t>
            </w:r>
          </w:p>
        </w:tc>
      </w:tr>
      <w:tr w:rsidR="0078735B" w:rsidRPr="0078735B" w14:paraId="72096414" w14:textId="4E6775C7" w:rsidTr="003C4582">
        <w:trPr>
          <w:trHeight w:val="300"/>
        </w:trPr>
        <w:tc>
          <w:tcPr>
            <w:tcW w:w="3235" w:type="dxa"/>
            <w:shd w:val="clear" w:color="auto" w:fill="auto"/>
            <w:noWrap/>
            <w:hideMark/>
          </w:tcPr>
          <w:p w14:paraId="37177FF9" w14:textId="0458D46D" w:rsidR="0078735B" w:rsidRPr="00BA48EF" w:rsidRDefault="0078735B" w:rsidP="00BA48EF">
            <w:pPr>
              <w:spacing w:after="0" w:line="240" w:lineRule="auto"/>
              <w:ind w:left="0" w:firstLine="0"/>
              <w:rPr>
                <w:sz w:val="22"/>
              </w:rPr>
            </w:pPr>
            <w:r w:rsidRPr="00BA48EF">
              <w:t>Crow Creek - Segment C6</w:t>
            </w:r>
          </w:p>
        </w:tc>
        <w:tc>
          <w:tcPr>
            <w:tcW w:w="1620" w:type="dxa"/>
            <w:noWrap/>
            <w:hideMark/>
          </w:tcPr>
          <w:p w14:paraId="1B9539BE" w14:textId="205AE421" w:rsidR="0078735B" w:rsidRPr="00BA48EF" w:rsidRDefault="005B1AFC" w:rsidP="00295180">
            <w:pPr>
              <w:spacing w:after="0" w:line="240" w:lineRule="auto"/>
              <w:ind w:left="0" w:firstLine="0"/>
              <w:jc w:val="right"/>
              <w:rPr>
                <w:sz w:val="22"/>
              </w:rPr>
            </w:pPr>
            <w:r>
              <w:t>0.15</w:t>
            </w:r>
          </w:p>
        </w:tc>
        <w:tc>
          <w:tcPr>
            <w:tcW w:w="810" w:type="dxa"/>
            <w:shd w:val="clear" w:color="auto" w:fill="auto"/>
            <w:noWrap/>
            <w:hideMark/>
          </w:tcPr>
          <w:p w14:paraId="46D4F009" w14:textId="59EE8FDE" w:rsidR="0078735B" w:rsidRPr="00BA48EF" w:rsidRDefault="005B1AFC" w:rsidP="00295180">
            <w:pPr>
              <w:spacing w:after="0" w:line="240" w:lineRule="auto"/>
              <w:ind w:left="0" w:firstLine="0"/>
              <w:jc w:val="right"/>
              <w:rPr>
                <w:sz w:val="22"/>
              </w:rPr>
            </w:pPr>
            <w:r>
              <w:t>3.6</w:t>
            </w:r>
          </w:p>
        </w:tc>
        <w:tc>
          <w:tcPr>
            <w:tcW w:w="810" w:type="dxa"/>
          </w:tcPr>
          <w:p w14:paraId="13C6BBDA" w14:textId="10753D13" w:rsidR="0078735B" w:rsidRPr="0078735B" w:rsidRDefault="005B1AFC" w:rsidP="00295180">
            <w:pPr>
              <w:spacing w:after="0" w:line="240" w:lineRule="auto"/>
              <w:ind w:left="0" w:firstLine="0"/>
              <w:jc w:val="right"/>
            </w:pPr>
            <w:r>
              <w:t>28.5</w:t>
            </w:r>
          </w:p>
        </w:tc>
        <w:tc>
          <w:tcPr>
            <w:tcW w:w="810" w:type="dxa"/>
          </w:tcPr>
          <w:p w14:paraId="721E4089" w14:textId="436B7658" w:rsidR="0078735B" w:rsidRPr="0078735B" w:rsidRDefault="005B1AFC" w:rsidP="00295180">
            <w:pPr>
              <w:spacing w:after="0" w:line="240" w:lineRule="auto"/>
              <w:ind w:left="0" w:firstLine="0"/>
              <w:jc w:val="right"/>
            </w:pPr>
            <w:r>
              <w:t>8</w:t>
            </w:r>
          </w:p>
        </w:tc>
      </w:tr>
      <w:tr w:rsidR="005B1AFC" w:rsidRPr="0078735B" w14:paraId="044B3528" w14:textId="77777777" w:rsidTr="003C4582">
        <w:trPr>
          <w:trHeight w:val="300"/>
        </w:trPr>
        <w:tc>
          <w:tcPr>
            <w:tcW w:w="3235" w:type="dxa"/>
            <w:shd w:val="clear" w:color="auto" w:fill="auto"/>
            <w:noWrap/>
          </w:tcPr>
          <w:p w14:paraId="798F1907" w14:textId="664823FF" w:rsidR="005B1AFC" w:rsidRPr="005B1AFC" w:rsidRDefault="005B1AFC" w:rsidP="0078735B">
            <w:pPr>
              <w:spacing w:after="0" w:line="240" w:lineRule="auto"/>
              <w:ind w:left="0" w:firstLine="0"/>
            </w:pPr>
            <w:r>
              <w:t>Crow Creek – Segment C7</w:t>
            </w:r>
          </w:p>
        </w:tc>
        <w:tc>
          <w:tcPr>
            <w:tcW w:w="1620" w:type="dxa"/>
            <w:noWrap/>
          </w:tcPr>
          <w:p w14:paraId="01C0239F" w14:textId="20296C3E" w:rsidR="005B1AFC" w:rsidRPr="005B1AFC" w:rsidDel="005B1AFC" w:rsidRDefault="005B1AFC" w:rsidP="00295180">
            <w:pPr>
              <w:spacing w:after="0" w:line="240" w:lineRule="auto"/>
              <w:ind w:left="0" w:firstLine="0"/>
              <w:jc w:val="right"/>
            </w:pPr>
            <w:r>
              <w:t>&lt;0.005</w:t>
            </w:r>
          </w:p>
        </w:tc>
        <w:tc>
          <w:tcPr>
            <w:tcW w:w="810" w:type="dxa"/>
            <w:shd w:val="clear" w:color="auto" w:fill="auto"/>
            <w:noWrap/>
          </w:tcPr>
          <w:p w14:paraId="43234AD3" w14:textId="2E26D8D5" w:rsidR="005B1AFC" w:rsidRPr="005B1AFC" w:rsidDel="005B1AFC" w:rsidRDefault="005B1AFC" w:rsidP="00295180">
            <w:pPr>
              <w:spacing w:after="0" w:line="240" w:lineRule="auto"/>
              <w:ind w:left="0" w:firstLine="0"/>
              <w:jc w:val="right"/>
            </w:pPr>
            <w:r>
              <w:t>1.9</w:t>
            </w:r>
          </w:p>
        </w:tc>
        <w:tc>
          <w:tcPr>
            <w:tcW w:w="810" w:type="dxa"/>
          </w:tcPr>
          <w:p w14:paraId="3BFA661C" w14:textId="460A5270" w:rsidR="005B1AFC" w:rsidRPr="0078735B" w:rsidRDefault="005B1AFC" w:rsidP="00295180">
            <w:pPr>
              <w:spacing w:after="0" w:line="240" w:lineRule="auto"/>
              <w:ind w:left="0" w:firstLine="0"/>
              <w:jc w:val="right"/>
            </w:pPr>
            <w:r>
              <w:t>45.5</w:t>
            </w:r>
          </w:p>
        </w:tc>
        <w:tc>
          <w:tcPr>
            <w:tcW w:w="810" w:type="dxa"/>
          </w:tcPr>
          <w:p w14:paraId="102C0868" w14:textId="0CA7EBDB" w:rsidR="005B1AFC" w:rsidRPr="0078735B" w:rsidRDefault="005B1AFC" w:rsidP="00295180">
            <w:pPr>
              <w:spacing w:after="0" w:line="240" w:lineRule="auto"/>
              <w:ind w:left="0" w:firstLine="0"/>
              <w:jc w:val="right"/>
            </w:pPr>
            <w:r>
              <w:t>3</w:t>
            </w:r>
          </w:p>
        </w:tc>
      </w:tr>
      <w:tr w:rsidR="005B1AFC" w:rsidRPr="0078735B" w14:paraId="44139623" w14:textId="77777777" w:rsidTr="003C4582">
        <w:trPr>
          <w:trHeight w:val="300"/>
        </w:trPr>
        <w:tc>
          <w:tcPr>
            <w:tcW w:w="3235" w:type="dxa"/>
            <w:shd w:val="clear" w:color="auto" w:fill="auto"/>
            <w:noWrap/>
          </w:tcPr>
          <w:p w14:paraId="612D7F64" w14:textId="2A52B204" w:rsidR="005B1AFC" w:rsidRPr="005B1AFC" w:rsidRDefault="005B1AFC" w:rsidP="0078735B">
            <w:pPr>
              <w:spacing w:after="0" w:line="240" w:lineRule="auto"/>
              <w:ind w:left="0" w:firstLine="0"/>
            </w:pPr>
            <w:r>
              <w:t>Crow Creek – Segment C8</w:t>
            </w:r>
          </w:p>
        </w:tc>
        <w:tc>
          <w:tcPr>
            <w:tcW w:w="1620" w:type="dxa"/>
            <w:noWrap/>
          </w:tcPr>
          <w:p w14:paraId="297CFB44" w14:textId="15FBF646" w:rsidR="005B1AFC" w:rsidRPr="005B1AFC" w:rsidDel="005B1AFC" w:rsidRDefault="005B1AFC" w:rsidP="00295180">
            <w:pPr>
              <w:spacing w:after="0" w:line="240" w:lineRule="auto"/>
              <w:ind w:left="0" w:firstLine="0"/>
              <w:jc w:val="right"/>
            </w:pPr>
            <w:r>
              <w:t>0.20</w:t>
            </w:r>
          </w:p>
        </w:tc>
        <w:tc>
          <w:tcPr>
            <w:tcW w:w="810" w:type="dxa"/>
            <w:shd w:val="clear" w:color="auto" w:fill="auto"/>
            <w:noWrap/>
          </w:tcPr>
          <w:p w14:paraId="3AC034AC" w14:textId="1E7F90A6" w:rsidR="005B1AFC" w:rsidRPr="005B1AFC" w:rsidDel="005B1AFC" w:rsidRDefault="005B1AFC" w:rsidP="00295180">
            <w:pPr>
              <w:spacing w:after="0" w:line="240" w:lineRule="auto"/>
              <w:ind w:left="0" w:firstLine="0"/>
              <w:jc w:val="right"/>
            </w:pPr>
            <w:r>
              <w:t>1.0</w:t>
            </w:r>
          </w:p>
        </w:tc>
        <w:tc>
          <w:tcPr>
            <w:tcW w:w="810" w:type="dxa"/>
          </w:tcPr>
          <w:p w14:paraId="7AB18392" w14:textId="36070A13" w:rsidR="005B1AFC" w:rsidRPr="0078735B" w:rsidRDefault="005B1AFC" w:rsidP="00295180">
            <w:pPr>
              <w:spacing w:after="0" w:line="240" w:lineRule="auto"/>
              <w:ind w:left="0" w:firstLine="0"/>
              <w:jc w:val="right"/>
            </w:pPr>
            <w:r>
              <w:t>88.5</w:t>
            </w:r>
          </w:p>
        </w:tc>
        <w:tc>
          <w:tcPr>
            <w:tcW w:w="810" w:type="dxa"/>
          </w:tcPr>
          <w:p w14:paraId="0711771F" w14:textId="210FFAE4" w:rsidR="005B1AFC" w:rsidRPr="0078735B" w:rsidRDefault="005B1AFC" w:rsidP="00295180">
            <w:pPr>
              <w:spacing w:after="0" w:line="240" w:lineRule="auto"/>
              <w:ind w:left="0" w:firstLine="0"/>
              <w:jc w:val="right"/>
            </w:pPr>
            <w:r>
              <w:t>3</w:t>
            </w:r>
          </w:p>
        </w:tc>
      </w:tr>
      <w:tr w:rsidR="0078735B" w:rsidRPr="0078735B" w14:paraId="6CA165CD" w14:textId="0D9EC188" w:rsidTr="003C4582">
        <w:trPr>
          <w:trHeight w:val="300"/>
        </w:trPr>
        <w:tc>
          <w:tcPr>
            <w:tcW w:w="3235" w:type="dxa"/>
            <w:shd w:val="clear" w:color="auto" w:fill="auto"/>
            <w:noWrap/>
            <w:hideMark/>
          </w:tcPr>
          <w:p w14:paraId="64D66A83" w14:textId="48D76765" w:rsidR="0078735B" w:rsidRPr="00BA48EF" w:rsidRDefault="0078735B" w:rsidP="00BA48EF">
            <w:pPr>
              <w:spacing w:after="0" w:line="240" w:lineRule="auto"/>
              <w:ind w:left="0" w:firstLine="0"/>
              <w:rPr>
                <w:sz w:val="22"/>
              </w:rPr>
            </w:pPr>
            <w:r w:rsidRPr="00BA48EF">
              <w:t>Diamond Creek - Segment D1</w:t>
            </w:r>
          </w:p>
        </w:tc>
        <w:tc>
          <w:tcPr>
            <w:tcW w:w="1620" w:type="dxa"/>
            <w:noWrap/>
            <w:hideMark/>
          </w:tcPr>
          <w:p w14:paraId="10C0FDBB" w14:textId="3012153C" w:rsidR="0078735B" w:rsidRPr="00BA48EF" w:rsidRDefault="005B1AFC" w:rsidP="00295180">
            <w:pPr>
              <w:spacing w:after="0" w:line="240" w:lineRule="auto"/>
              <w:ind w:left="0" w:firstLine="0"/>
              <w:jc w:val="right"/>
              <w:rPr>
                <w:sz w:val="22"/>
              </w:rPr>
            </w:pPr>
            <w:r>
              <w:t>0.06</w:t>
            </w:r>
          </w:p>
        </w:tc>
        <w:tc>
          <w:tcPr>
            <w:tcW w:w="810" w:type="dxa"/>
            <w:shd w:val="clear" w:color="auto" w:fill="auto"/>
            <w:noWrap/>
            <w:hideMark/>
          </w:tcPr>
          <w:p w14:paraId="56D2B61D" w14:textId="40C5739E" w:rsidR="0078735B" w:rsidRPr="00BA48EF" w:rsidRDefault="005B1AFC" w:rsidP="00295180">
            <w:pPr>
              <w:spacing w:after="0" w:line="240" w:lineRule="auto"/>
              <w:ind w:left="0" w:firstLine="0"/>
              <w:jc w:val="right"/>
              <w:rPr>
                <w:sz w:val="22"/>
              </w:rPr>
            </w:pPr>
            <w:r>
              <w:t>1.6</w:t>
            </w:r>
          </w:p>
        </w:tc>
        <w:tc>
          <w:tcPr>
            <w:tcW w:w="810" w:type="dxa"/>
          </w:tcPr>
          <w:p w14:paraId="7D42B368" w14:textId="496AB68B" w:rsidR="0078735B" w:rsidRPr="0078735B" w:rsidRDefault="005B1AFC" w:rsidP="00295180">
            <w:pPr>
              <w:spacing w:after="0" w:line="240" w:lineRule="auto"/>
              <w:ind w:left="0" w:firstLine="0"/>
              <w:jc w:val="right"/>
            </w:pPr>
            <w:r>
              <w:t>16.6</w:t>
            </w:r>
          </w:p>
        </w:tc>
        <w:tc>
          <w:tcPr>
            <w:tcW w:w="810" w:type="dxa"/>
          </w:tcPr>
          <w:p w14:paraId="1E733854" w14:textId="0A5FA779" w:rsidR="0078735B" w:rsidRPr="0078735B" w:rsidRDefault="005B1AFC" w:rsidP="00295180">
            <w:pPr>
              <w:spacing w:after="0" w:line="240" w:lineRule="auto"/>
              <w:ind w:left="0" w:firstLine="0"/>
              <w:jc w:val="right"/>
            </w:pPr>
            <w:r>
              <w:t>5</w:t>
            </w:r>
          </w:p>
        </w:tc>
      </w:tr>
      <w:tr w:rsidR="0078735B" w:rsidRPr="0078735B" w14:paraId="49389D1F" w14:textId="4544B1A7" w:rsidTr="003C4582">
        <w:trPr>
          <w:trHeight w:val="300"/>
        </w:trPr>
        <w:tc>
          <w:tcPr>
            <w:tcW w:w="3235" w:type="dxa"/>
            <w:shd w:val="clear" w:color="auto" w:fill="auto"/>
            <w:noWrap/>
            <w:hideMark/>
          </w:tcPr>
          <w:p w14:paraId="431DD4FB" w14:textId="3CA44A57" w:rsidR="0078735B" w:rsidRPr="00BA48EF" w:rsidRDefault="0078735B" w:rsidP="00BA48EF">
            <w:pPr>
              <w:rPr>
                <w:sz w:val="22"/>
              </w:rPr>
            </w:pPr>
            <w:r w:rsidRPr="00BA48EF">
              <w:t>Diamond Creek - Segment D2</w:t>
            </w:r>
          </w:p>
        </w:tc>
        <w:tc>
          <w:tcPr>
            <w:tcW w:w="1620" w:type="dxa"/>
            <w:noWrap/>
            <w:hideMark/>
          </w:tcPr>
          <w:p w14:paraId="6A806777" w14:textId="71F13F8C" w:rsidR="0078735B" w:rsidRPr="00BA48EF" w:rsidRDefault="005B1AFC" w:rsidP="00295180">
            <w:pPr>
              <w:jc w:val="right"/>
              <w:rPr>
                <w:sz w:val="22"/>
              </w:rPr>
            </w:pPr>
            <w:r>
              <w:t>&lt;0.005</w:t>
            </w:r>
          </w:p>
        </w:tc>
        <w:tc>
          <w:tcPr>
            <w:tcW w:w="810" w:type="dxa"/>
            <w:shd w:val="clear" w:color="auto" w:fill="auto"/>
            <w:noWrap/>
            <w:hideMark/>
          </w:tcPr>
          <w:p w14:paraId="5B0E289B" w14:textId="4F1FE52E" w:rsidR="0078735B" w:rsidRPr="00BA48EF" w:rsidRDefault="005B1AFC" w:rsidP="00295180">
            <w:pPr>
              <w:jc w:val="right"/>
              <w:rPr>
                <w:sz w:val="22"/>
              </w:rPr>
            </w:pPr>
            <w:r>
              <w:t>5.9</w:t>
            </w:r>
          </w:p>
        </w:tc>
        <w:tc>
          <w:tcPr>
            <w:tcW w:w="810" w:type="dxa"/>
          </w:tcPr>
          <w:p w14:paraId="58D62EAB" w14:textId="3D19786F" w:rsidR="0078735B" w:rsidRPr="0078735B" w:rsidRDefault="005B1AFC" w:rsidP="00295180">
            <w:pPr>
              <w:jc w:val="right"/>
            </w:pPr>
            <w:r>
              <w:t>42.6</w:t>
            </w:r>
          </w:p>
        </w:tc>
        <w:tc>
          <w:tcPr>
            <w:tcW w:w="810" w:type="dxa"/>
          </w:tcPr>
          <w:p w14:paraId="776023EA" w14:textId="7930B75C" w:rsidR="0078735B" w:rsidRPr="0078735B" w:rsidRDefault="005B1AFC" w:rsidP="00295180">
            <w:pPr>
              <w:jc w:val="right"/>
            </w:pPr>
            <w:r>
              <w:t>13</w:t>
            </w:r>
          </w:p>
        </w:tc>
      </w:tr>
      <w:tr w:rsidR="0078735B" w:rsidRPr="0078735B" w14:paraId="2E78B1D7" w14:textId="3E4EB674" w:rsidTr="003C4582">
        <w:trPr>
          <w:trHeight w:val="300"/>
        </w:trPr>
        <w:tc>
          <w:tcPr>
            <w:tcW w:w="3235" w:type="dxa"/>
            <w:shd w:val="clear" w:color="auto" w:fill="auto"/>
            <w:noWrap/>
            <w:hideMark/>
          </w:tcPr>
          <w:p w14:paraId="767C9549" w14:textId="3F3660D4" w:rsidR="0078735B" w:rsidRPr="00BA48EF" w:rsidRDefault="0078735B" w:rsidP="00BA48EF">
            <w:pPr>
              <w:rPr>
                <w:sz w:val="22"/>
              </w:rPr>
            </w:pPr>
            <w:r w:rsidRPr="00BA48EF">
              <w:t>Diamond Creek - Segment D3</w:t>
            </w:r>
          </w:p>
        </w:tc>
        <w:tc>
          <w:tcPr>
            <w:tcW w:w="1620" w:type="dxa"/>
            <w:noWrap/>
            <w:hideMark/>
          </w:tcPr>
          <w:p w14:paraId="24780AFB" w14:textId="15A7F15A" w:rsidR="0078735B" w:rsidRPr="00BA48EF" w:rsidRDefault="005B1AFC" w:rsidP="00295180">
            <w:pPr>
              <w:jc w:val="right"/>
              <w:rPr>
                <w:sz w:val="22"/>
              </w:rPr>
            </w:pPr>
            <w:r>
              <w:t>&lt;0.05</w:t>
            </w:r>
          </w:p>
        </w:tc>
        <w:tc>
          <w:tcPr>
            <w:tcW w:w="810" w:type="dxa"/>
            <w:shd w:val="clear" w:color="auto" w:fill="auto"/>
            <w:noWrap/>
            <w:hideMark/>
          </w:tcPr>
          <w:p w14:paraId="2C4A0398" w14:textId="33982886" w:rsidR="0078735B" w:rsidRPr="00BA48EF" w:rsidRDefault="005B1AFC" w:rsidP="00295180">
            <w:pPr>
              <w:jc w:val="right"/>
              <w:rPr>
                <w:sz w:val="22"/>
              </w:rPr>
            </w:pPr>
            <w:r>
              <w:t>2.5</w:t>
            </w:r>
          </w:p>
        </w:tc>
        <w:tc>
          <w:tcPr>
            <w:tcW w:w="810" w:type="dxa"/>
          </w:tcPr>
          <w:p w14:paraId="6449CA9D" w14:textId="6D0257C2" w:rsidR="0078735B" w:rsidRPr="0078735B" w:rsidRDefault="005B1AFC" w:rsidP="00295180">
            <w:pPr>
              <w:jc w:val="right"/>
            </w:pPr>
            <w:r>
              <w:t>23.6</w:t>
            </w:r>
          </w:p>
        </w:tc>
        <w:tc>
          <w:tcPr>
            <w:tcW w:w="810" w:type="dxa"/>
          </w:tcPr>
          <w:p w14:paraId="6CBA5016" w14:textId="3DC79940" w:rsidR="0078735B" w:rsidRPr="0078735B" w:rsidRDefault="005B1AFC" w:rsidP="00295180">
            <w:pPr>
              <w:jc w:val="right"/>
            </w:pPr>
            <w:r>
              <w:t>11</w:t>
            </w:r>
          </w:p>
        </w:tc>
      </w:tr>
      <w:tr w:rsidR="0078735B" w:rsidRPr="0078735B" w14:paraId="7A53ADA7" w14:textId="429F54ED" w:rsidTr="003C4582">
        <w:trPr>
          <w:trHeight w:val="300"/>
        </w:trPr>
        <w:tc>
          <w:tcPr>
            <w:tcW w:w="3235" w:type="dxa"/>
            <w:shd w:val="clear" w:color="auto" w:fill="auto"/>
            <w:noWrap/>
            <w:hideMark/>
          </w:tcPr>
          <w:p w14:paraId="4FDCCEBA" w14:textId="5740DDB4" w:rsidR="0078735B" w:rsidRPr="00BA48EF" w:rsidRDefault="0078735B" w:rsidP="00BA48EF">
            <w:pPr>
              <w:rPr>
                <w:sz w:val="22"/>
              </w:rPr>
            </w:pPr>
            <w:r w:rsidRPr="00BA48EF">
              <w:t>Diamond Creek - Segment D4</w:t>
            </w:r>
          </w:p>
        </w:tc>
        <w:tc>
          <w:tcPr>
            <w:tcW w:w="1620" w:type="dxa"/>
            <w:noWrap/>
            <w:hideMark/>
          </w:tcPr>
          <w:p w14:paraId="64F38B10" w14:textId="6F57686E" w:rsidR="0078735B" w:rsidRPr="00BA48EF" w:rsidRDefault="005B1AFC" w:rsidP="00295180">
            <w:pPr>
              <w:jc w:val="right"/>
              <w:rPr>
                <w:sz w:val="22"/>
              </w:rPr>
            </w:pPr>
            <w:r>
              <w:t>&lt;0.001</w:t>
            </w:r>
          </w:p>
        </w:tc>
        <w:tc>
          <w:tcPr>
            <w:tcW w:w="810" w:type="dxa"/>
            <w:shd w:val="clear" w:color="auto" w:fill="auto"/>
            <w:noWrap/>
            <w:hideMark/>
          </w:tcPr>
          <w:p w14:paraId="6E2AC851" w14:textId="074E364E" w:rsidR="0078735B" w:rsidRPr="00BA48EF" w:rsidRDefault="005B1AFC" w:rsidP="00295180">
            <w:pPr>
              <w:jc w:val="right"/>
              <w:rPr>
                <w:sz w:val="22"/>
              </w:rPr>
            </w:pPr>
            <w:r>
              <w:t>7.5</w:t>
            </w:r>
          </w:p>
        </w:tc>
        <w:tc>
          <w:tcPr>
            <w:tcW w:w="810" w:type="dxa"/>
          </w:tcPr>
          <w:p w14:paraId="4CCAD0A2" w14:textId="09EC2DEC" w:rsidR="0078735B" w:rsidRPr="0078735B" w:rsidRDefault="005B1AFC" w:rsidP="00295180">
            <w:pPr>
              <w:jc w:val="right"/>
            </w:pPr>
            <w:r>
              <w:t>68.8</w:t>
            </w:r>
          </w:p>
        </w:tc>
        <w:tc>
          <w:tcPr>
            <w:tcW w:w="810" w:type="dxa"/>
          </w:tcPr>
          <w:p w14:paraId="7589E887" w14:textId="4CDFE40F" w:rsidR="0078735B" w:rsidRPr="0078735B" w:rsidRDefault="005B1AFC" w:rsidP="00295180">
            <w:pPr>
              <w:jc w:val="right"/>
            </w:pPr>
            <w:r>
              <w:t>14</w:t>
            </w:r>
          </w:p>
        </w:tc>
      </w:tr>
      <w:tr w:rsidR="0078735B" w:rsidRPr="0078735B" w14:paraId="4752D2F2" w14:textId="46AA7A7B" w:rsidTr="003C4582">
        <w:trPr>
          <w:trHeight w:val="300"/>
        </w:trPr>
        <w:tc>
          <w:tcPr>
            <w:tcW w:w="3235" w:type="dxa"/>
            <w:shd w:val="clear" w:color="auto" w:fill="auto"/>
            <w:noWrap/>
            <w:hideMark/>
          </w:tcPr>
          <w:p w14:paraId="0311B6F8" w14:textId="6D51790F" w:rsidR="0078735B" w:rsidRPr="00BA48EF" w:rsidRDefault="0078735B" w:rsidP="00BA48EF">
            <w:pPr>
              <w:rPr>
                <w:sz w:val="22"/>
              </w:rPr>
            </w:pPr>
            <w:r w:rsidRPr="00BA48EF">
              <w:t>Diamond Creek - Segment D5</w:t>
            </w:r>
          </w:p>
        </w:tc>
        <w:tc>
          <w:tcPr>
            <w:tcW w:w="1620" w:type="dxa"/>
            <w:noWrap/>
            <w:hideMark/>
          </w:tcPr>
          <w:p w14:paraId="59A4F679" w14:textId="5E860901" w:rsidR="0078735B" w:rsidRPr="00BA48EF" w:rsidRDefault="005B1AFC" w:rsidP="00295180">
            <w:pPr>
              <w:jc w:val="right"/>
              <w:rPr>
                <w:sz w:val="22"/>
              </w:rPr>
            </w:pPr>
            <w:r>
              <w:t>&lt;0.0</w:t>
            </w:r>
            <w:r w:rsidR="009269E8">
              <w:t>1</w:t>
            </w:r>
          </w:p>
        </w:tc>
        <w:tc>
          <w:tcPr>
            <w:tcW w:w="810" w:type="dxa"/>
            <w:shd w:val="clear" w:color="auto" w:fill="auto"/>
            <w:noWrap/>
            <w:hideMark/>
          </w:tcPr>
          <w:p w14:paraId="28906A82" w14:textId="57144DD1" w:rsidR="0078735B" w:rsidRPr="00BA48EF" w:rsidRDefault="005B1AFC" w:rsidP="00295180">
            <w:pPr>
              <w:jc w:val="right"/>
              <w:rPr>
                <w:sz w:val="22"/>
              </w:rPr>
            </w:pPr>
            <w:r>
              <w:t>1.7</w:t>
            </w:r>
          </w:p>
        </w:tc>
        <w:tc>
          <w:tcPr>
            <w:tcW w:w="810" w:type="dxa"/>
          </w:tcPr>
          <w:p w14:paraId="2F59DD2F" w14:textId="62914BC2" w:rsidR="0078735B" w:rsidRPr="0078735B" w:rsidRDefault="005B1AFC" w:rsidP="00295180">
            <w:pPr>
              <w:jc w:val="right"/>
            </w:pPr>
            <w:r>
              <w:t>20.2</w:t>
            </w:r>
          </w:p>
        </w:tc>
        <w:tc>
          <w:tcPr>
            <w:tcW w:w="810" w:type="dxa"/>
          </w:tcPr>
          <w:p w14:paraId="152988D8" w14:textId="4AA57C44" w:rsidR="0078735B" w:rsidRPr="0078735B" w:rsidRDefault="005B1AFC" w:rsidP="00295180">
            <w:pPr>
              <w:jc w:val="right"/>
            </w:pPr>
            <w:r>
              <w:t>3</w:t>
            </w:r>
          </w:p>
        </w:tc>
      </w:tr>
      <w:tr w:rsidR="0078735B" w:rsidRPr="0078735B" w14:paraId="2B932BE4" w14:textId="757376DF" w:rsidTr="003C4582">
        <w:trPr>
          <w:trHeight w:val="300"/>
        </w:trPr>
        <w:tc>
          <w:tcPr>
            <w:tcW w:w="3235" w:type="dxa"/>
            <w:shd w:val="clear" w:color="auto" w:fill="auto"/>
            <w:noWrap/>
            <w:hideMark/>
          </w:tcPr>
          <w:p w14:paraId="1835363D" w14:textId="1014EE48" w:rsidR="0078735B" w:rsidRPr="00BA48EF" w:rsidRDefault="0078735B" w:rsidP="00BA48EF">
            <w:pPr>
              <w:rPr>
                <w:sz w:val="22"/>
              </w:rPr>
            </w:pPr>
            <w:r w:rsidRPr="00BA48EF">
              <w:t>Unnamed Creek - Segment U1</w:t>
            </w:r>
          </w:p>
        </w:tc>
        <w:tc>
          <w:tcPr>
            <w:tcW w:w="1620" w:type="dxa"/>
            <w:noWrap/>
            <w:hideMark/>
          </w:tcPr>
          <w:p w14:paraId="4C6E7BC8" w14:textId="40FA3EB1" w:rsidR="0078735B" w:rsidRPr="00BA48EF" w:rsidRDefault="009269E8" w:rsidP="00295180">
            <w:pPr>
              <w:jc w:val="right"/>
              <w:rPr>
                <w:sz w:val="22"/>
              </w:rPr>
            </w:pPr>
            <w:r>
              <w:t>0.17</w:t>
            </w:r>
          </w:p>
        </w:tc>
        <w:tc>
          <w:tcPr>
            <w:tcW w:w="810" w:type="dxa"/>
            <w:shd w:val="clear" w:color="auto" w:fill="auto"/>
            <w:noWrap/>
            <w:hideMark/>
          </w:tcPr>
          <w:p w14:paraId="458F7548" w14:textId="5B43D820" w:rsidR="0078735B" w:rsidRPr="00BA48EF" w:rsidRDefault="005B1AFC" w:rsidP="00295180">
            <w:pPr>
              <w:jc w:val="right"/>
              <w:rPr>
                <w:sz w:val="22"/>
              </w:rPr>
            </w:pPr>
            <w:r>
              <w:t>2.4</w:t>
            </w:r>
          </w:p>
        </w:tc>
        <w:tc>
          <w:tcPr>
            <w:tcW w:w="810" w:type="dxa"/>
          </w:tcPr>
          <w:p w14:paraId="4BB495CE" w14:textId="6B452383" w:rsidR="0078735B" w:rsidRPr="0078735B" w:rsidRDefault="005B1AFC" w:rsidP="00295180">
            <w:pPr>
              <w:jc w:val="right"/>
            </w:pPr>
            <w:r>
              <w:t>17.5</w:t>
            </w:r>
          </w:p>
        </w:tc>
        <w:tc>
          <w:tcPr>
            <w:tcW w:w="810" w:type="dxa"/>
          </w:tcPr>
          <w:p w14:paraId="69A42FE3" w14:textId="23451C1B" w:rsidR="0078735B" w:rsidRPr="0078735B" w:rsidRDefault="005B1AFC" w:rsidP="00295180">
            <w:pPr>
              <w:jc w:val="right"/>
            </w:pPr>
            <w:r>
              <w:t>5</w:t>
            </w:r>
          </w:p>
        </w:tc>
      </w:tr>
      <w:tr w:rsidR="0078735B" w:rsidRPr="00B22D7B" w14:paraId="2CD28479" w14:textId="5ACE0070" w:rsidTr="003C4582">
        <w:trPr>
          <w:trHeight w:val="300"/>
        </w:trPr>
        <w:tc>
          <w:tcPr>
            <w:tcW w:w="3235" w:type="dxa"/>
            <w:shd w:val="clear" w:color="auto" w:fill="auto"/>
            <w:noWrap/>
            <w:hideMark/>
          </w:tcPr>
          <w:p w14:paraId="653BEA07" w14:textId="45B77637" w:rsidR="0078735B" w:rsidRPr="00BA48EF" w:rsidRDefault="0078735B" w:rsidP="00BA48EF">
            <w:pPr>
              <w:rPr>
                <w:sz w:val="22"/>
              </w:rPr>
            </w:pPr>
            <w:r w:rsidRPr="00BA48EF">
              <w:t>Unnamed Creek - Segment U2</w:t>
            </w:r>
          </w:p>
        </w:tc>
        <w:tc>
          <w:tcPr>
            <w:tcW w:w="1620" w:type="dxa"/>
            <w:noWrap/>
            <w:hideMark/>
          </w:tcPr>
          <w:p w14:paraId="468DFF3C" w14:textId="54C73CEF" w:rsidR="0078735B" w:rsidRPr="00BA48EF" w:rsidRDefault="009269E8" w:rsidP="00295180">
            <w:pPr>
              <w:jc w:val="right"/>
              <w:rPr>
                <w:sz w:val="22"/>
              </w:rPr>
            </w:pPr>
            <w:r>
              <w:t>&lt;0.005</w:t>
            </w:r>
          </w:p>
        </w:tc>
        <w:tc>
          <w:tcPr>
            <w:tcW w:w="810" w:type="dxa"/>
            <w:shd w:val="clear" w:color="auto" w:fill="auto"/>
            <w:noWrap/>
            <w:hideMark/>
          </w:tcPr>
          <w:p w14:paraId="508581D4" w14:textId="7A797995" w:rsidR="0078735B" w:rsidRPr="00DB6501" w:rsidRDefault="005B1AFC" w:rsidP="00295180">
            <w:pPr>
              <w:jc w:val="right"/>
              <w:rPr>
                <w:sz w:val="22"/>
              </w:rPr>
            </w:pPr>
            <w:r>
              <w:t>2.0</w:t>
            </w:r>
          </w:p>
        </w:tc>
        <w:tc>
          <w:tcPr>
            <w:tcW w:w="810" w:type="dxa"/>
          </w:tcPr>
          <w:p w14:paraId="6356A836" w14:textId="243F7DDE" w:rsidR="0078735B" w:rsidRPr="0078735B" w:rsidRDefault="005B1AFC" w:rsidP="00295180">
            <w:pPr>
              <w:jc w:val="right"/>
            </w:pPr>
            <w:r>
              <w:t>29.1</w:t>
            </w:r>
          </w:p>
        </w:tc>
        <w:tc>
          <w:tcPr>
            <w:tcW w:w="810" w:type="dxa"/>
          </w:tcPr>
          <w:p w14:paraId="2BF3B4E3" w14:textId="2393AD72" w:rsidR="0078735B" w:rsidRPr="0078735B" w:rsidRDefault="005B1AFC" w:rsidP="00295180">
            <w:pPr>
              <w:jc w:val="right"/>
            </w:pPr>
            <w:r>
              <w:t>15</w:t>
            </w:r>
          </w:p>
        </w:tc>
      </w:tr>
    </w:tbl>
    <w:p w14:paraId="2330E35C" w14:textId="77777777" w:rsidR="0003513E" w:rsidRDefault="0003513E" w:rsidP="00974F13">
      <w:pPr>
        <w:spacing w:after="0" w:line="259" w:lineRule="auto"/>
        <w:ind w:left="0" w:firstLine="0"/>
        <w:rPr>
          <w:szCs w:val="24"/>
        </w:rPr>
      </w:pPr>
    </w:p>
    <w:p w14:paraId="258F0C40" w14:textId="77777777" w:rsidR="0003513E" w:rsidRDefault="0003513E" w:rsidP="0003513E">
      <w:pPr>
        <w:spacing w:after="0" w:line="259" w:lineRule="auto"/>
        <w:ind w:left="0" w:firstLine="0"/>
      </w:pPr>
    </w:p>
    <w:p w14:paraId="04AD7B21" w14:textId="168802AE" w:rsidR="00765D7D" w:rsidRPr="007C71B5" w:rsidDel="008B4009" w:rsidRDefault="00AC58AE">
      <w:pPr>
        <w:spacing w:after="0" w:line="240" w:lineRule="auto"/>
        <w:ind w:left="0" w:firstLine="0"/>
        <w:rPr>
          <w:del w:id="371" w:author="Alice Elizabeth Stears" w:date="2023-05-25T15:22:00Z"/>
        </w:rPr>
      </w:pPr>
      <w:r>
        <w:t xml:space="preserve">In addition to these long-term monitoring results, </w:t>
      </w:r>
      <w:r w:rsidR="00D740A4">
        <w:t xml:space="preserve">more recent demographic analysis has </w:t>
      </w:r>
      <w:del w:id="372" w:author="Alice Elizabeth Stears" w:date="2023-05-25T15:15:00Z">
        <w:r w:rsidR="00D740A4" w:rsidDel="007C71B5">
          <w:delText>shown that</w:delText>
        </w:r>
        <w:r w:rsidDel="007C71B5">
          <w:delText>… (Stears 2022).</w:delText>
        </w:r>
      </w:del>
      <w:ins w:id="373" w:author="Alice Elizabeth Stears" w:date="2023-05-25T15:15:00Z">
        <w:r w:rsidR="007C71B5">
          <w:t xml:space="preserve">emphasized the importance of density dependence for maintaining stable growth rates for this species (Stears 2022). </w:t>
        </w:r>
        <w:r w:rsidR="007C71B5">
          <w:rPr>
            <w:i/>
            <w:iCs/>
          </w:rPr>
          <w:t xml:space="preserve">O. </w:t>
        </w:r>
        <w:proofErr w:type="spellStart"/>
        <w:r w:rsidR="007C71B5">
          <w:rPr>
            <w:i/>
            <w:iCs/>
          </w:rPr>
          <w:t>coloradensis</w:t>
        </w:r>
        <w:proofErr w:type="spellEnd"/>
        <w:r w:rsidR="007C71B5">
          <w:t xml:space="preserve"> </w:t>
        </w:r>
      </w:ins>
      <w:ins w:id="374" w:author="Alice Elizabeth Stears" w:date="2023-05-25T15:16:00Z">
        <w:r w:rsidR="007C71B5">
          <w:t xml:space="preserve">populations </w:t>
        </w:r>
      </w:ins>
      <w:ins w:id="375" w:author="Alice Elizabeth Stears" w:date="2023-05-25T15:18:00Z">
        <w:r w:rsidR="007C71B5">
          <w:t xml:space="preserve">and their growth rates </w:t>
        </w:r>
      </w:ins>
      <w:ins w:id="376" w:author="Alice Elizabeth Stears" w:date="2023-05-25T15:16:00Z">
        <w:r w:rsidR="007C71B5">
          <w:t>tend to follow a cyclical trend (Figure</w:t>
        </w:r>
      </w:ins>
      <w:ins w:id="377" w:author="Alice Elizabeth Stears" w:date="2023-05-25T15:18:00Z">
        <w:r w:rsidR="007C71B5">
          <w:t>s 4-5), with numbers declining in the years following</w:t>
        </w:r>
      </w:ins>
      <w:ins w:id="378" w:author="Alice Elizabeth Stears" w:date="2023-05-25T15:19:00Z">
        <w:r w:rsidR="007C71B5">
          <w:t xml:space="preserve"> high abundance, and numbers increasing in the years following low abundance. These fine-scale temporal trends have been observed in all subpopulations </w:t>
        </w:r>
      </w:ins>
      <w:ins w:id="379" w:author="Alice Elizabeth Stears" w:date="2023-05-25T15:20:00Z">
        <w:r w:rsidR="007C71B5">
          <w:t xml:space="preserve">across the census period, regardless of the overall trend in population size </w:t>
        </w:r>
        <w:proofErr w:type="gramStart"/>
        <w:r w:rsidR="007C71B5">
          <w:t>in a given</w:t>
        </w:r>
        <w:proofErr w:type="gramEnd"/>
        <w:r w:rsidR="007C71B5">
          <w:t xml:space="preserve"> creek drainage.</w:t>
        </w:r>
      </w:ins>
      <w:ins w:id="380" w:author="Alice Elizabeth Stears" w:date="2023-05-25T15:21:00Z">
        <w:r w:rsidR="008B4009">
          <w:t xml:space="preserve"> Recent demographic analysis also indicates the importance of a seedbank stage for maintaining positive population growth rates of this species, allowing it to persist in the long term (Stears 2022). </w:t>
        </w:r>
      </w:ins>
    </w:p>
    <w:p w14:paraId="1D9B4E7A" w14:textId="77777777" w:rsidR="000F2326" w:rsidDel="008B4009" w:rsidRDefault="000F2326" w:rsidP="007C71B5">
      <w:pPr>
        <w:rPr>
          <w:del w:id="381" w:author="Alice Elizabeth Stears" w:date="2023-05-25T15:20:00Z"/>
        </w:rPr>
        <w:pPrChange w:id="382" w:author="Alice Elizabeth Stears" w:date="2023-05-25T15:15:00Z">
          <w:pPr>
            <w:ind w:firstLine="710"/>
          </w:pPr>
        </w:pPrChange>
      </w:pPr>
    </w:p>
    <w:p w14:paraId="2AC4334C" w14:textId="77777777" w:rsidR="000F2326" w:rsidDel="008B4009" w:rsidRDefault="000F2326" w:rsidP="007F7DBC">
      <w:pPr>
        <w:ind w:firstLine="710"/>
        <w:rPr>
          <w:del w:id="383" w:author="Alice Elizabeth Stears" w:date="2023-05-25T15:20:00Z"/>
        </w:rPr>
      </w:pPr>
    </w:p>
    <w:p w14:paraId="03C7A2D2" w14:textId="77777777" w:rsidR="000F2326" w:rsidDel="008B4009" w:rsidRDefault="000F2326" w:rsidP="007F7DBC">
      <w:pPr>
        <w:ind w:firstLine="710"/>
        <w:rPr>
          <w:del w:id="384" w:author="Alice Elizabeth Stears" w:date="2023-05-25T15:20:00Z"/>
        </w:rPr>
      </w:pPr>
    </w:p>
    <w:p w14:paraId="3EE595DE" w14:textId="71E534CB" w:rsidR="0096685E" w:rsidDel="00767FB4" w:rsidRDefault="0096685E" w:rsidP="008B4009">
      <w:pPr>
        <w:ind w:left="0" w:firstLine="0"/>
        <w:rPr>
          <w:moveFrom w:id="385" w:author="Alice Elizabeth Stears" w:date="2023-05-25T11:33:00Z"/>
        </w:rPr>
        <w:pPrChange w:id="386" w:author="Alice Elizabeth Stears" w:date="2023-05-25T15:20:00Z">
          <w:pPr>
            <w:ind w:firstLine="710"/>
          </w:pPr>
        </w:pPrChange>
      </w:pPr>
      <w:moveFromRangeStart w:id="387" w:author="Alice Elizabeth Stears" w:date="2023-05-25T11:33:00Z" w:name="move135906620"/>
      <w:moveFrom w:id="388" w:author="Alice Elizabeth Stears" w:date="2023-05-25T11:33:00Z">
        <w:r w:rsidDel="00767FB4">
          <w:t xml:space="preserve">Finally, there were finer-scale trend differences on separate segments of the three creeks despite their hydrological similarities.  For example, </w:t>
        </w:r>
        <w:r w:rsidR="00C61B5B" w:rsidDel="00767FB4">
          <w:t xml:space="preserve">if we look at just the data since 2002, </w:t>
        </w:r>
        <w:r w:rsidDel="00767FB4">
          <w:t>a segment of occupied habitat on Crow Creek has increasing COBP numbers</w:t>
        </w:r>
        <w:r w:rsidR="00C61B5B" w:rsidDel="00767FB4">
          <w:t>,</w:t>
        </w:r>
        <w:r w:rsidDel="00767FB4">
          <w:t xml:space="preserve"> despite widespread declines in the other segments.  Crow Creek has had its greatest COBP declines in the upstream reaches in Segments 1 and 3.  COBP population numbers on </w:t>
        </w:r>
        <w:r w:rsidR="00C61B5B" w:rsidDel="00767FB4">
          <w:t xml:space="preserve">Diamond and </w:t>
        </w:r>
        <w:r w:rsidDel="00767FB4">
          <w:t xml:space="preserve">Unnamed </w:t>
        </w:r>
        <w:r w:rsidR="00C61B5B" w:rsidDel="00767FB4">
          <w:t>c</w:t>
        </w:r>
        <w:r w:rsidDel="00767FB4">
          <w:t>reek</w:t>
        </w:r>
        <w:r w:rsidR="00C61B5B" w:rsidDel="00767FB4">
          <w:t>s</w:t>
        </w:r>
        <w:r w:rsidDel="00767FB4">
          <w:t xml:space="preserve"> have compensated for COBP declines on Crow Creek. The COBP plants recently </w:t>
        </w:r>
        <w:r w:rsidR="00C61B5B" w:rsidDel="00767FB4">
          <w:t>d</w:t>
        </w:r>
        <w:r w:rsidDel="00767FB4">
          <w:t xml:space="preserve">iscovered in lower Crow Creek (Segment 8) may represent an ephemeral COBP colonization or distribution expansion on FEWAFB.  </w:t>
        </w:r>
      </w:moveFrom>
    </w:p>
    <w:moveFromRangeEnd w:id="387"/>
    <w:p w14:paraId="3A4CF06E" w14:textId="77777777" w:rsidR="007F7DBC" w:rsidRDefault="007F7DBC" w:rsidP="008B4009">
      <w:pPr>
        <w:spacing w:after="0" w:line="240" w:lineRule="auto"/>
        <w:ind w:left="0" w:firstLine="0"/>
        <w:pPrChange w:id="389" w:author="Alice Elizabeth Stears" w:date="2023-05-25T15:22:00Z">
          <w:pPr>
            <w:ind w:firstLine="710"/>
          </w:pPr>
        </w:pPrChange>
      </w:pPr>
    </w:p>
    <w:p w14:paraId="2B10BFD4" w14:textId="77777777" w:rsidR="001F4F2E" w:rsidRDefault="00621B8A" w:rsidP="008B4009">
      <w:pPr>
        <w:pStyle w:val="Heading1"/>
        <w:ind w:right="216"/>
        <w:pPrChange w:id="390" w:author="Alice Elizabeth Stears" w:date="2023-05-25T15:20:00Z">
          <w:pPr>
            <w:pStyle w:val="Heading1"/>
            <w:ind w:right="216"/>
            <w:jc w:val="center"/>
          </w:pPr>
        </w:pPrChange>
      </w:pPr>
      <w:r>
        <w:br w:type="page"/>
      </w:r>
      <w:bookmarkStart w:id="391" w:name="_Toc69995115"/>
      <w:r w:rsidR="00C918AE">
        <w:lastRenderedPageBreak/>
        <w:t>DISCUSSION</w:t>
      </w:r>
      <w:bookmarkEnd w:id="391"/>
      <w:r w:rsidR="00C918AE">
        <w:t xml:space="preserve"> </w:t>
      </w:r>
    </w:p>
    <w:p w14:paraId="751BDB6B" w14:textId="39035312" w:rsidR="00A171C6" w:rsidRDefault="00A171C6" w:rsidP="00AA4B08">
      <w:pPr>
        <w:ind w:left="19" w:right="208" w:firstLine="701"/>
      </w:pPr>
      <w:r>
        <w:t>The FEWAFB population is a large, extensive</w:t>
      </w:r>
      <w:r w:rsidR="006B050A">
        <w:t xml:space="preserve"> </w:t>
      </w:r>
      <w:r>
        <w:t>population</w:t>
      </w:r>
      <w:r w:rsidR="004342FF">
        <w:t xml:space="preserve"> among all COBP populations</w:t>
      </w:r>
      <w:r>
        <w:t>, with hydrologically diverse habitat</w:t>
      </w:r>
      <w:r w:rsidR="004342FF">
        <w:t xml:space="preserve"> compared to populations with fragmented habitat. It has been treated as a single dataset in </w:t>
      </w:r>
      <w:r w:rsidR="004342FF" w:rsidRPr="004342FF">
        <w:t>running the Mann-Kendall tests used in PDM metrics</w:t>
      </w:r>
      <w:r w:rsidR="004342FF">
        <w:t xml:space="preserve">.  </w:t>
      </w:r>
      <w:r>
        <w:t xml:space="preserve">We recommend running the Mann-Kendall tests used in PDM </w:t>
      </w:r>
      <w:r w:rsidR="000A661A">
        <w:t xml:space="preserve">metrics </w:t>
      </w:r>
      <w:r>
        <w:t xml:space="preserve">for the separate creeks, and </w:t>
      </w:r>
      <w:r w:rsidR="000A661A">
        <w:t>for</w:t>
      </w:r>
      <w:r>
        <w:t xml:space="preserve"> random and </w:t>
      </w:r>
      <w:proofErr w:type="gramStart"/>
      <w:r>
        <w:t>deliberately-selected</w:t>
      </w:r>
      <w:proofErr w:type="gramEnd"/>
      <w:r>
        <w:t xml:space="preserve"> time intervals of five or more years</w:t>
      </w:r>
      <w:r w:rsidR="002F0749">
        <w:t xml:space="preserve"> by creek</w:t>
      </w:r>
      <w:r w:rsidR="00AD0CC8">
        <w:t>,</w:t>
      </w:r>
      <w:r w:rsidR="00B300E8">
        <w:t xml:space="preserve"> </w:t>
      </w:r>
      <w:r w:rsidR="003022E7">
        <w:t xml:space="preserve">as surrogates for </w:t>
      </w:r>
      <w:r w:rsidR="001C4652">
        <w:t xml:space="preserve">longer-term datasets and small </w:t>
      </w:r>
      <w:r w:rsidR="003022E7">
        <w:t xml:space="preserve">populations </w:t>
      </w:r>
      <w:r w:rsidR="00B300E8">
        <w:t>to determine the range of outcomes as reflect</w:t>
      </w:r>
      <w:r w:rsidR="00AD0CC8">
        <w:t>ing</w:t>
      </w:r>
      <w:r w:rsidR="00B300E8">
        <w:t xml:space="preserve"> on the </w:t>
      </w:r>
      <w:r w:rsidR="00AD0CC8">
        <w:t xml:space="preserve">PDM </w:t>
      </w:r>
      <w:r w:rsidR="00B300E8">
        <w:t>analysis.</w:t>
      </w:r>
      <w:r>
        <w:t xml:space="preserve"> </w:t>
      </w:r>
    </w:p>
    <w:p w14:paraId="1C121449" w14:textId="77777777" w:rsidR="00A171C6" w:rsidRDefault="00A171C6" w:rsidP="00AA4B08">
      <w:pPr>
        <w:ind w:left="19" w:right="208" w:firstLine="701"/>
      </w:pPr>
    </w:p>
    <w:p w14:paraId="3C9BDFEA" w14:textId="2544F623" w:rsidR="00AA4B08" w:rsidRDefault="00A171C6" w:rsidP="006463DA">
      <w:pPr>
        <w:ind w:left="19" w:right="208" w:firstLine="701"/>
      </w:pPr>
      <w:r>
        <w:t>T</w:t>
      </w:r>
      <w:r w:rsidR="00001A57">
        <w:t xml:space="preserve">he </w:t>
      </w:r>
      <w:r w:rsidR="00636C63">
        <w:t>GAM analyses are</w:t>
      </w:r>
      <w:r w:rsidR="00001A57">
        <w:t xml:space="preserve"> </w:t>
      </w:r>
      <w:r w:rsidR="00D43C57">
        <w:t>a</w:t>
      </w:r>
      <w:r w:rsidR="004519FE">
        <w:t xml:space="preserve"> data-driven</w:t>
      </w:r>
      <w:r w:rsidR="00001A57">
        <w:t xml:space="preserve"> representation of </w:t>
      </w:r>
      <w:r w:rsidR="00442EB7">
        <w:t xml:space="preserve">population and subpopulation </w:t>
      </w:r>
      <w:r w:rsidR="00001A57">
        <w:t>trends</w:t>
      </w:r>
      <w:r w:rsidR="004519FE">
        <w:t xml:space="preserve"> as compared to</w:t>
      </w:r>
      <w:r w:rsidR="00001A57">
        <w:t xml:space="preserve"> arbitrary decadal periods</w:t>
      </w:r>
      <w:r w:rsidR="00EC77F4">
        <w:t xml:space="preserve"> used in the linear regression analyses</w:t>
      </w:r>
      <w:r w:rsidR="00001A57">
        <w:t>.</w:t>
      </w:r>
      <w:r w:rsidR="00D43C57">
        <w:t xml:space="preserve">  </w:t>
      </w:r>
      <w:proofErr w:type="gramStart"/>
      <w:ins w:id="392" w:author="Alice Elizabeth Stears" w:date="2023-05-25T15:07:00Z">
        <w:r w:rsidR="006463DA">
          <w:t>Both of these</w:t>
        </w:r>
        <w:proofErr w:type="gramEnd"/>
        <w:r w:rsidR="006463DA">
          <w:t xml:space="preserve"> model frameworks emphasize the </w:t>
        </w:r>
      </w:ins>
      <w:ins w:id="393" w:author="Alice Elizabeth Stears" w:date="2023-05-25T15:08:00Z">
        <w:r w:rsidR="006463DA">
          <w:t xml:space="preserve">spatial variation in subpopulation trends </w:t>
        </w:r>
      </w:ins>
      <w:ins w:id="394" w:author="Alice Elizabeth Stears" w:date="2023-05-25T15:09:00Z">
        <w:r w:rsidR="006463DA">
          <w:t xml:space="preserve">in different creek drainages. Analysis of growth rates and the subpopulation and population-level </w:t>
        </w:r>
      </w:ins>
      <w:del w:id="395" w:author="Alice Elizabeth Stears" w:date="2023-05-25T15:09:00Z">
        <w:r w:rsidR="00D43C57" w:rsidDel="006463DA">
          <w:delText xml:space="preserve">The </w:delText>
        </w:r>
        <w:r w:rsidR="00AD0CC8" w:rsidDel="006463DA">
          <w:delText xml:space="preserve">log(Lamda) analysis </w:delText>
        </w:r>
      </w:del>
      <w:r w:rsidR="00AD0CC8">
        <w:t>point</w:t>
      </w:r>
      <w:del w:id="396" w:author="Alice Elizabeth Stears" w:date="2023-05-25T15:09:00Z">
        <w:r w:rsidR="00AD0CC8" w:rsidDel="006463DA">
          <w:delText>s</w:delText>
        </w:r>
      </w:del>
      <w:r w:rsidR="00AD0CC8">
        <w:t xml:space="preserve"> to a </w:t>
      </w:r>
      <w:r w:rsidR="00D43C57">
        <w:t xml:space="preserve">mechanism of negative density-dependence </w:t>
      </w:r>
      <w:r w:rsidR="00AD0CC8">
        <w:t xml:space="preserve">that </w:t>
      </w:r>
      <w:r w:rsidR="00D43C57">
        <w:t xml:space="preserve">poses interesting questions in </w:t>
      </w:r>
      <w:r w:rsidR="00AD0CC8">
        <w:t xml:space="preserve">COBP </w:t>
      </w:r>
      <w:r w:rsidR="00D43C57">
        <w:t>population ecology</w:t>
      </w:r>
      <w:r w:rsidR="00894D32">
        <w:t>.</w:t>
      </w:r>
      <w:r w:rsidR="00D43C57">
        <w:t xml:space="preserve"> </w:t>
      </w:r>
    </w:p>
    <w:p w14:paraId="42E9DAD1" w14:textId="77777777" w:rsidR="00AA4B08" w:rsidRDefault="00AA4B08" w:rsidP="00AA4B08">
      <w:pPr>
        <w:ind w:left="19" w:right="208" w:firstLine="461"/>
      </w:pPr>
    </w:p>
    <w:p w14:paraId="207C505B" w14:textId="4F3D15C4" w:rsidR="006F568A" w:rsidRDefault="006F568A" w:rsidP="006F568A">
      <w:pPr>
        <w:ind w:left="9" w:right="208" w:firstLine="711"/>
      </w:pPr>
      <w:r>
        <w:t xml:space="preserve">Unnamed Creek </w:t>
      </w:r>
      <w:r w:rsidR="00C041C5">
        <w:t xml:space="preserve">showed </w:t>
      </w:r>
      <w:r w:rsidR="00AD2853">
        <w:t xml:space="preserve">prolonged COBP </w:t>
      </w:r>
      <w:r w:rsidR="005B4F8E">
        <w:t>subpopulation growth</w:t>
      </w:r>
      <w:r w:rsidR="00AD2853">
        <w:t xml:space="preserve"> </w:t>
      </w:r>
      <w:r>
        <w:t xml:space="preserve">despite </w:t>
      </w:r>
      <w:r w:rsidR="00677ACA">
        <w:t>wide variation in census counts from year to year.</w:t>
      </w:r>
      <w:r w:rsidR="00272AC8">
        <w:t xml:space="preserve"> Unnamed Creek </w:t>
      </w:r>
      <w:r w:rsidR="005B4F8E">
        <w:t xml:space="preserve">subpopulation sizes approach </w:t>
      </w:r>
      <w:r w:rsidR="00EC77F4">
        <w:t xml:space="preserve">those </w:t>
      </w:r>
      <w:r w:rsidR="005B4F8E">
        <w:t xml:space="preserve">of </w:t>
      </w:r>
      <w:r w:rsidR="00272AC8">
        <w:t>Diamond Cr</w:t>
      </w:r>
      <w:r w:rsidR="005B4F8E">
        <w:t>eek, yet the area of occupied habitat in this drainage is the smallest of the three cree</w:t>
      </w:r>
      <w:r w:rsidR="00244C33">
        <w:t>ks</w:t>
      </w:r>
      <w:r w:rsidR="004342FF">
        <w:t xml:space="preserve"> and it has perhaps the most uniform </w:t>
      </w:r>
      <w:del w:id="397" w:author="Alice Elizabeth Stears" w:date="2023-05-25T15:10:00Z">
        <w:r w:rsidR="004342FF" w:rsidDel="006463DA">
          <w:delText xml:space="preserve">of </w:delText>
        </w:r>
      </w:del>
      <w:r w:rsidR="004342FF">
        <w:t>habitat</w:t>
      </w:r>
      <w:r w:rsidR="00244C33">
        <w:t xml:space="preserve">.  </w:t>
      </w:r>
      <w:r w:rsidR="00272AC8">
        <w:t>The</w:t>
      </w:r>
      <w:r>
        <w:t xml:space="preserve"> </w:t>
      </w:r>
      <w:r w:rsidR="00272AC8">
        <w:t xml:space="preserve">high density and </w:t>
      </w:r>
      <w:r w:rsidR="00244C33">
        <w:t>growth of</w:t>
      </w:r>
      <w:r w:rsidR="00272AC8">
        <w:t xml:space="preserve"> this subpopulation place</w:t>
      </w:r>
      <w:r>
        <w:t xml:space="preserve"> a premium on maintaining habitat conditions suitable for COBP on</w:t>
      </w:r>
      <w:r w:rsidR="00272AC8">
        <w:t xml:space="preserve"> Unnamed Creek</w:t>
      </w:r>
      <w:r w:rsidR="002F0749">
        <w:t xml:space="preserve">.  </w:t>
      </w:r>
      <w:r w:rsidR="004342FF">
        <w:t>The upper end</w:t>
      </w:r>
      <w:ins w:id="398" w:author="Alice Elizabeth Stears" w:date="2023-05-25T15:10:00Z">
        <w:r w:rsidR="006463DA">
          <w:t xml:space="preserve"> of the creek drainage</w:t>
        </w:r>
      </w:ins>
      <w:r w:rsidR="004342FF">
        <w:t xml:space="preserve"> was trenched in 2022 below road construction.  This had the apparent effect of moving greater water volumes into occupied habitat that persisted at deeper levels than past years. </w:t>
      </w:r>
      <w:proofErr w:type="gramStart"/>
      <w:r w:rsidR="004342FF">
        <w:t>Both of the Unnamed</w:t>
      </w:r>
      <w:proofErr w:type="gramEnd"/>
      <w:r w:rsidR="004342FF">
        <w:t xml:space="preserve"> and Diamond </w:t>
      </w:r>
      <w:r w:rsidR="002F0749">
        <w:t>Creek</w:t>
      </w:r>
      <w:r w:rsidR="004342FF">
        <w:t>s</w:t>
      </w:r>
      <w:r w:rsidR="002F0749">
        <w:t xml:space="preserve"> </w:t>
      </w:r>
      <w:r w:rsidR="004342FF">
        <w:t xml:space="preserve">settings </w:t>
      </w:r>
      <w:r w:rsidR="002F0749">
        <w:t>show a succession toward native vegetation</w:t>
      </w:r>
      <w:r w:rsidR="004342FF">
        <w:t xml:space="preserve"> in the post-drought years</w:t>
      </w:r>
      <w:r w:rsidR="00075B0B">
        <w:t>.</w:t>
      </w:r>
    </w:p>
    <w:p w14:paraId="5C237106" w14:textId="77777777" w:rsidR="006F568A" w:rsidRDefault="006F568A" w:rsidP="006F568A">
      <w:pPr>
        <w:ind w:left="9" w:right="208" w:firstLine="711"/>
      </w:pPr>
    </w:p>
    <w:p w14:paraId="1EC37656" w14:textId="6E3CB1A4" w:rsidR="005E6565" w:rsidRDefault="00AD2853" w:rsidP="005E6565">
      <w:pPr>
        <w:ind w:left="9" w:right="208" w:firstLine="711"/>
      </w:pPr>
      <w:r>
        <w:t xml:space="preserve">Crow Creek had </w:t>
      </w:r>
      <w:r w:rsidR="004E5D0C">
        <w:t>a</w:t>
      </w:r>
      <w:r>
        <w:t xml:space="preserve"> consistent </w:t>
      </w:r>
      <w:r w:rsidR="004E5D0C">
        <w:t xml:space="preserve">pattern of </w:t>
      </w:r>
      <w:r w:rsidR="006F568A">
        <w:t xml:space="preserve">COBP </w:t>
      </w:r>
      <w:r w:rsidR="00244C33">
        <w:t xml:space="preserve">subpopulation decline.  </w:t>
      </w:r>
      <w:r w:rsidR="006F568A">
        <w:t xml:space="preserve">The exception is in </w:t>
      </w:r>
      <w:r w:rsidR="004E5D0C">
        <w:t>one section (</w:t>
      </w:r>
      <w:r w:rsidR="006F568A">
        <w:t>C6</w:t>
      </w:r>
      <w:r w:rsidR="004E5D0C">
        <w:t xml:space="preserve">) that </w:t>
      </w:r>
      <w:r w:rsidR="001B294C">
        <w:t xml:space="preserve">is </w:t>
      </w:r>
      <w:r w:rsidR="006F568A">
        <w:t xml:space="preserve">the most </w:t>
      </w:r>
      <w:r w:rsidR="00636C63">
        <w:t xml:space="preserve">isolated from influence of </w:t>
      </w:r>
      <w:r w:rsidR="00701217">
        <w:t>streamflow</w:t>
      </w:r>
      <w:r w:rsidR="00636C63">
        <w:t xml:space="preserve">, and the most </w:t>
      </w:r>
      <w:r w:rsidR="006F568A">
        <w:t xml:space="preserve">sheltered of segments.  </w:t>
      </w:r>
      <w:r w:rsidR="00636C63">
        <w:t>T</w:t>
      </w:r>
      <w:r w:rsidR="006F568A">
        <w:t xml:space="preserve">he possibility that </w:t>
      </w:r>
      <w:r w:rsidR="00244C33">
        <w:t xml:space="preserve">the </w:t>
      </w:r>
      <w:r w:rsidR="006F568A">
        <w:t xml:space="preserve">COBP subpopulation on Crow Creek </w:t>
      </w:r>
      <w:r w:rsidR="00244C33">
        <w:t>is</w:t>
      </w:r>
      <w:r w:rsidR="006F568A">
        <w:t xml:space="preserve"> influenced by water management practices outside the Base </w:t>
      </w:r>
      <w:proofErr w:type="gramStart"/>
      <w:r w:rsidR="006F568A">
        <w:t>warrant</w:t>
      </w:r>
      <w:r w:rsidR="004342FF">
        <w:t>s</w:t>
      </w:r>
      <w:proofErr w:type="gramEnd"/>
      <w:r w:rsidR="006F568A">
        <w:t xml:space="preserve"> further consideration.</w:t>
      </w:r>
      <w:r w:rsidR="005E6565" w:rsidRPr="005E6565">
        <w:t xml:space="preserve"> </w:t>
      </w:r>
      <w:r w:rsidR="005E6565">
        <w:t xml:space="preserve">The overall trend of this subpopulation may be related to conditions that are unique to the creek.  Crow Creek is the only one of the three creeks influenced by municipal water </w:t>
      </w:r>
      <w:proofErr w:type="gramStart"/>
      <w:r w:rsidR="005E6565">
        <w:t>use, and</w:t>
      </w:r>
      <w:proofErr w:type="gramEnd"/>
      <w:r w:rsidR="005E6565">
        <w:t xml:space="preserve"> has sandier soil textures that do not retain moisture as long in the growing season in the upper soil profile compared to the other two creeks.  The concurrent change from a short stature shrub cover to tall shrub thicket cover may coincide with an effective lowering of the water table in the latter part of the growing season, and conversion of prevailing vegetation. </w:t>
      </w:r>
    </w:p>
    <w:p w14:paraId="4C0C1C22" w14:textId="77777777" w:rsidR="006F568A" w:rsidRDefault="006F568A" w:rsidP="006F568A">
      <w:pPr>
        <w:ind w:left="9" w:right="208" w:firstLine="711"/>
      </w:pPr>
    </w:p>
    <w:p w14:paraId="46CB4EA8" w14:textId="55FDD9DD" w:rsidR="006463DA" w:rsidRDefault="00C55713" w:rsidP="00DB01C4">
      <w:pPr>
        <w:ind w:left="9" w:right="208"/>
        <w:rPr>
          <w:ins w:id="399" w:author="Alice Elizabeth Stears" w:date="2023-05-25T15:30:00Z"/>
        </w:rPr>
      </w:pPr>
      <w:r>
        <w:tab/>
      </w:r>
      <w:r w:rsidR="00C918AE">
        <w:tab/>
      </w:r>
      <w:r w:rsidR="002C2A56">
        <w:t xml:space="preserve">COBP population and subpopulation numbers </w:t>
      </w:r>
      <w:r w:rsidR="009062C3">
        <w:t xml:space="preserve">on FEWAFB </w:t>
      </w:r>
      <w:r w:rsidR="002C2A56">
        <w:t>exhibit fluctuations that require multiyear datasets to distinguish</w:t>
      </w:r>
      <w:ins w:id="400" w:author="Alice Elizabeth Stears" w:date="2023-05-25T15:14:00Z">
        <w:r w:rsidR="006463DA">
          <w:t xml:space="preserve"> long-term</w:t>
        </w:r>
      </w:ins>
      <w:r w:rsidR="003A38C7">
        <w:t xml:space="preserve"> growth or decline</w:t>
      </w:r>
      <w:r w:rsidR="002C2A56">
        <w:t xml:space="preserve"> from </w:t>
      </w:r>
      <w:r w:rsidR="003A38C7">
        <w:t xml:space="preserve">stochastic </w:t>
      </w:r>
      <w:r w:rsidR="002C2A56">
        <w:t>oscillation</w:t>
      </w:r>
      <w:ins w:id="401" w:author="Alice Elizabeth Stears" w:date="2023-05-25T15:14:00Z">
        <w:r w:rsidR="006463DA">
          <w:t xml:space="preserve"> or cyclical patterns driven by density dependence</w:t>
        </w:r>
      </w:ins>
      <w:r w:rsidR="002C2A56">
        <w:t>.</w:t>
      </w:r>
      <w:ins w:id="402" w:author="Alice Elizabeth Stears" w:date="2023-05-25T15:24:00Z">
        <w:r w:rsidR="00DB01C4">
          <w:t xml:space="preserve"> These fluctuations occur at all creek drainages</w:t>
        </w:r>
      </w:ins>
      <w:ins w:id="403" w:author="Alice Elizabeth Stears" w:date="2023-05-25T15:26:00Z">
        <w:r w:rsidR="00DB01C4">
          <w:t xml:space="preserve"> irrespective of the </w:t>
        </w:r>
      </w:ins>
      <w:ins w:id="404" w:author="Alice Elizabeth Stears" w:date="2023-05-25T15:27:00Z">
        <w:r w:rsidR="00DB01C4">
          <w:t xml:space="preserve">long-term </w:t>
        </w:r>
      </w:ins>
      <w:ins w:id="405" w:author="Alice Elizabeth Stears" w:date="2023-05-25T15:26:00Z">
        <w:r w:rsidR="00DB01C4">
          <w:t>trend in population size</w:t>
        </w:r>
      </w:ins>
      <w:ins w:id="406" w:author="Alice Elizabeth Stears" w:date="2023-05-25T15:24:00Z">
        <w:r w:rsidR="00DB01C4">
          <w:t>, can be observed both in raw abundances of flowering adult p</w:t>
        </w:r>
      </w:ins>
      <w:ins w:id="407" w:author="Alice Elizabeth Stears" w:date="2023-05-25T15:25:00Z">
        <w:r w:rsidR="00DB01C4">
          <w:t>lants (Figure 4) and in population growth rates (Figure 5),</w:t>
        </w:r>
      </w:ins>
      <w:ins w:id="408" w:author="Alice Elizabeth Stears" w:date="2023-05-25T15:28:00Z">
        <w:r w:rsidR="00DB01C4">
          <w:t xml:space="preserve"> and do not necessarily correlate with</w:t>
        </w:r>
      </w:ins>
      <w:ins w:id="409" w:author="Alice Elizabeth Stears" w:date="2023-05-25T15:29:00Z">
        <w:r w:rsidR="00DB01C4">
          <w:t xml:space="preserve"> fluctuations in</w:t>
        </w:r>
      </w:ins>
      <w:ins w:id="410" w:author="Alice Elizabeth Stears" w:date="2023-05-25T15:28:00Z">
        <w:r w:rsidR="00DB01C4">
          <w:t xml:space="preserve"> abiotic </w:t>
        </w:r>
      </w:ins>
      <w:ins w:id="411" w:author="Alice Elizabeth Stears" w:date="2023-05-25T15:29:00Z">
        <w:r w:rsidR="00DB01C4">
          <w:t xml:space="preserve">conditions. </w:t>
        </w:r>
      </w:ins>
      <w:ins w:id="412" w:author="Alice Elizabeth Stears" w:date="2023-05-25T16:00:00Z">
        <w:r w:rsidR="002104FC">
          <w:t xml:space="preserve">Density dependence, and </w:t>
        </w:r>
      </w:ins>
      <w:ins w:id="413" w:author="Alice Elizabeth Stears" w:date="2023-05-25T15:34:00Z">
        <w:r w:rsidR="00DB01C4">
          <w:t xml:space="preserve">negative density </w:t>
        </w:r>
        <w:proofErr w:type="gramStart"/>
        <w:r w:rsidR="00DB01C4">
          <w:t>dependence</w:t>
        </w:r>
      </w:ins>
      <w:ins w:id="414" w:author="Alice Elizabeth Stears" w:date="2023-05-25T16:00:00Z">
        <w:r w:rsidR="002104FC">
          <w:t xml:space="preserve"> in particular</w:t>
        </w:r>
        <w:proofErr w:type="gramEnd"/>
        <w:r w:rsidR="002104FC">
          <w:t xml:space="preserve"> (</w:t>
        </w:r>
      </w:ins>
      <w:ins w:id="415" w:author="Alice Elizabeth Stears" w:date="2023-05-25T15:34:00Z">
        <w:r w:rsidR="00DB01C4">
          <w:t xml:space="preserve">the tendency of a population to </w:t>
        </w:r>
      </w:ins>
      <w:ins w:id="416" w:author="Alice Elizabeth Stears" w:date="2023-05-25T15:27:00Z">
        <w:r w:rsidR="00DB01C4">
          <w:t>increase in size following years of low abundance</w:t>
        </w:r>
      </w:ins>
      <w:ins w:id="417" w:author="Alice Elizabeth Stears" w:date="2023-05-25T16:00:00Z">
        <w:r w:rsidR="002104FC">
          <w:t>)</w:t>
        </w:r>
      </w:ins>
      <w:ins w:id="418" w:author="Alice Elizabeth Stears" w:date="2023-05-25T15:27:00Z">
        <w:r w:rsidR="00DB01C4">
          <w:t xml:space="preserve"> is a strategy that</w:t>
        </w:r>
      </w:ins>
      <w:ins w:id="419" w:author="Alice Elizabeth Stears" w:date="2023-05-25T15:30:00Z">
        <w:r w:rsidR="00DB01C4">
          <w:t xml:space="preserve"> many rare species employ to </w:t>
        </w:r>
      </w:ins>
      <w:ins w:id="420" w:author="Alice Elizabeth Stears" w:date="2023-05-25T15:35:00Z">
        <w:r w:rsidR="001A0256">
          <w:t>avoid extinction (</w:t>
        </w:r>
      </w:ins>
      <w:ins w:id="421" w:author="Alice Elizabeth Stears" w:date="2023-05-25T15:59:00Z">
        <w:r w:rsidR="00F43259">
          <w:t xml:space="preserve">Rabinowitz </w:t>
        </w:r>
        <w:r w:rsidR="00F43259">
          <w:lastRenderedPageBreak/>
          <w:t>1981).</w:t>
        </w:r>
      </w:ins>
      <w:ins w:id="422" w:author="Alice Elizabeth Stears" w:date="2023-05-25T16:00:00Z">
        <w:r w:rsidR="002104FC">
          <w:t xml:space="preserve"> Demographic analysis of COBP indicates that the seedbank stage is important for this </w:t>
        </w:r>
        <w:proofErr w:type="gramStart"/>
        <w:r w:rsidR="002104FC">
          <w:t>species, and</w:t>
        </w:r>
        <w:proofErr w:type="gramEnd"/>
        <w:r w:rsidR="002104FC">
          <w:t xml:space="preserve"> may </w:t>
        </w:r>
      </w:ins>
      <w:ins w:id="423" w:author="Alice Elizabeth Stears" w:date="2023-05-25T16:01:00Z">
        <w:r w:rsidR="002104FC">
          <w:t xml:space="preserve">serve as a mechanism by which populations can rescue themselves from low population size </w:t>
        </w:r>
      </w:ins>
      <w:ins w:id="424" w:author="Alice Elizabeth Stears" w:date="2023-05-25T16:00:00Z">
        <w:r w:rsidR="002104FC">
          <w:t>(Stears 2022)</w:t>
        </w:r>
      </w:ins>
      <w:ins w:id="425" w:author="Alice Elizabeth Stears" w:date="2023-05-25T16:01:00Z">
        <w:r w:rsidR="002104FC">
          <w:t xml:space="preserve">. </w:t>
        </w:r>
      </w:ins>
      <w:moveToRangeStart w:id="426" w:author="Alice Elizabeth Stears" w:date="2023-05-25T16:02:00Z" w:name="move135922948"/>
      <w:moveTo w:id="427" w:author="Alice Elizabeth Stears" w:date="2023-05-25T16:02:00Z">
        <w:r w:rsidR="002104FC">
          <w:t>A comparison of COBP datasets on FEWAFB with those of other populations (Crystal Strouse pers. comm., Julie Reeves pers. comm.) indicate that COBP flowering plant numbers on FEWAFB have among the least variation from year to year of any monitored population</w:t>
        </w:r>
      </w:moveTo>
      <w:moveToRangeEnd w:id="426"/>
      <w:ins w:id="428" w:author="Alice Elizabeth Stears" w:date="2023-05-25T16:02:00Z">
        <w:r w:rsidR="002104FC">
          <w:t xml:space="preserve">, which further emphasizes density dependence as an important and ubiquitous strategy for this species. This cyclical nature of COBP abundance </w:t>
        </w:r>
      </w:ins>
      <w:ins w:id="429" w:author="Alice Elizabeth Stears" w:date="2023-05-25T16:03:00Z">
        <w:r w:rsidR="002104FC">
          <w:t xml:space="preserve">is highly relevant to monitoring and conservation efforts, as it indicates that short intervals of monitoring </w:t>
        </w:r>
      </w:ins>
      <w:ins w:id="430" w:author="Alice Elizabeth Stears" w:date="2023-05-25T16:04:00Z">
        <w:r w:rsidR="002104FC">
          <w:t>will not accurately capture long</w:t>
        </w:r>
      </w:ins>
      <w:ins w:id="431" w:author="Alice Elizabeth Stears" w:date="2023-05-25T16:05:00Z">
        <w:r w:rsidR="002104FC">
          <w:t>er-term increases or declines.</w:t>
        </w:r>
      </w:ins>
    </w:p>
    <w:p w14:paraId="1C1F9021" w14:textId="20410A4B" w:rsidR="0085737F" w:rsidDel="002104FC" w:rsidRDefault="002C2A56" w:rsidP="005E6565">
      <w:pPr>
        <w:ind w:left="9" w:right="208"/>
        <w:rPr>
          <w:del w:id="432" w:author="Alice Elizabeth Stears" w:date="2023-05-25T16:03:00Z"/>
        </w:rPr>
      </w:pPr>
      <w:del w:id="433" w:author="Alice Elizabeth Stears" w:date="2023-05-25T15:14:00Z">
        <w:r w:rsidDel="006463DA">
          <w:delText xml:space="preserve">  It </w:delText>
        </w:r>
      </w:del>
      <w:del w:id="434" w:author="Alice Elizabeth Stears" w:date="2023-05-25T16:03:00Z">
        <w:r w:rsidDel="002104FC">
          <w:delText xml:space="preserve">has been documented that COBP has a seed bank, which </w:delText>
        </w:r>
        <w:r w:rsidR="009062C3" w:rsidDel="002104FC">
          <w:delText>confers life history resilienc</w:delText>
        </w:r>
        <w:r w:rsidR="003A38C7" w:rsidDel="002104FC">
          <w:delText>e</w:delText>
        </w:r>
        <w:r w:rsidR="00AA4B08" w:rsidDel="002104FC">
          <w:delText xml:space="preserve">.  </w:delText>
        </w:r>
        <w:r w:rsidR="00B2529D" w:rsidDel="002104FC">
          <w:delText xml:space="preserve">One might expect a seed bank to have adaptive value </w:delText>
        </w:r>
        <w:r w:rsidR="003A38C7" w:rsidDel="002104FC">
          <w:delText>by providing a buffer against temporal and spatial environmental fluctuation.  However, t</w:delText>
        </w:r>
        <w:r w:rsidR="009062C3" w:rsidDel="002104FC">
          <w:delText>he COBP subpopulation with the greatest</w:delText>
        </w:r>
        <w:r w:rsidR="00AA4B08" w:rsidDel="002104FC">
          <w:delText xml:space="preserve"> levels of</w:delText>
        </w:r>
        <w:r w:rsidR="009062C3" w:rsidDel="002104FC">
          <w:delText xml:space="preserve"> fluctuation is Unnamed Creek, with some of the most homogeneous </w:delText>
        </w:r>
        <w:r w:rsidR="00D60192" w:rsidDel="002104FC">
          <w:delText xml:space="preserve">of </w:delText>
        </w:r>
        <w:r w:rsidR="009062C3" w:rsidDel="002104FC">
          <w:delText>habitat.</w:delText>
        </w:r>
      </w:del>
      <w:moveFromRangeStart w:id="435" w:author="Alice Elizabeth Stears" w:date="2023-05-25T16:02:00Z" w:name="move135922948"/>
      <w:moveFrom w:id="436" w:author="Alice Elizabeth Stears" w:date="2023-05-25T16:02:00Z">
        <w:del w:id="437" w:author="Alice Elizabeth Stears" w:date="2023-05-25T16:03:00Z">
          <w:r w:rsidR="009062C3" w:rsidDel="002104FC">
            <w:delText xml:space="preserve"> </w:delText>
          </w:r>
          <w:r w:rsidR="003A38C7" w:rsidDel="002104FC">
            <w:delText>A</w:delText>
          </w:r>
          <w:r w:rsidR="009062C3" w:rsidDel="002104FC">
            <w:delText xml:space="preserve"> comparison of COBP datasets on FEWAFB with those of other populations (Crystal Strouse pers. comm., Julie Reeves pers. comm.) indicate that COBP flowering plant numbers on FEWAFB have among the least variation from year to year of any monitored population</w:delText>
          </w:r>
        </w:del>
      </w:moveFrom>
      <w:moveFromRangeEnd w:id="435"/>
      <w:del w:id="438" w:author="Alice Elizabeth Stears" w:date="2023-05-25T16:03:00Z">
        <w:r w:rsidR="00A35785" w:rsidDel="002104FC">
          <w:delText xml:space="preserve">.  It is possible that </w:delText>
        </w:r>
        <w:r w:rsidR="00C46625" w:rsidDel="002104FC">
          <w:delText>idle conditions on FEWAFB</w:delText>
        </w:r>
        <w:r w:rsidR="00A35785" w:rsidDel="002104FC">
          <w:delText xml:space="preserve"> are associated with </w:delText>
        </w:r>
        <w:r w:rsidR="00C46625" w:rsidDel="002104FC">
          <w:delText>lower</w:delText>
        </w:r>
        <w:r w:rsidR="00A35785" w:rsidDel="002104FC">
          <w:delText xml:space="preserve"> variability</w:delText>
        </w:r>
        <w:r w:rsidR="00AD0CC8" w:rsidDel="002104FC">
          <w:delText xml:space="preserve"> in general, </w:delText>
        </w:r>
        <w:r w:rsidR="002F0749" w:rsidDel="002104FC">
          <w:delText>as well as</w:delText>
        </w:r>
        <w:r w:rsidR="00AD0CC8" w:rsidDel="002104FC">
          <w:delText xml:space="preserve"> with different creek population segments compensating for one another</w:delText>
        </w:r>
        <w:r w:rsidR="00A35785" w:rsidDel="002104FC">
          <w:delText xml:space="preserve">. </w:delText>
        </w:r>
      </w:del>
    </w:p>
    <w:p w14:paraId="747ECF29" w14:textId="77777777" w:rsidR="000A661A" w:rsidRDefault="000A661A" w:rsidP="005E6565">
      <w:pPr>
        <w:ind w:left="9" w:right="208"/>
      </w:pPr>
    </w:p>
    <w:p w14:paraId="6539B891" w14:textId="0FC9BD8B" w:rsidR="001F4F2E" w:rsidRDefault="00C918AE" w:rsidP="000775E2">
      <w:pPr>
        <w:ind w:left="19" w:right="208" w:firstLine="461"/>
      </w:pPr>
      <w:r>
        <w:t xml:space="preserve">What do COBP trends mean for FEWAFB?   </w:t>
      </w:r>
    </w:p>
    <w:p w14:paraId="726A864A" w14:textId="77777777" w:rsidR="001F4F2E" w:rsidRDefault="00C918AE">
      <w:pPr>
        <w:numPr>
          <w:ilvl w:val="0"/>
          <w:numId w:val="2"/>
        </w:numPr>
        <w:ind w:right="1753" w:hanging="360"/>
      </w:pPr>
      <w:r>
        <w:t>They place a premium on maintaining local hydrological conditions</w:t>
      </w:r>
      <w:r w:rsidR="00087628">
        <w:t xml:space="preserve">, including </w:t>
      </w:r>
      <w:r>
        <w:t>surface management practices</w:t>
      </w:r>
      <w:r w:rsidR="00087628">
        <w:t xml:space="preserve"> as</w:t>
      </w:r>
      <w:r w:rsidR="000B3BE7">
        <w:t xml:space="preserve"> basic as</w:t>
      </w:r>
      <w:r w:rsidR="00812624">
        <w:t xml:space="preserve"> maintaining</w:t>
      </w:r>
      <w:r w:rsidR="000B3BE7">
        <w:t xml:space="preserve"> culvert</w:t>
      </w:r>
      <w:r w:rsidR="00812624">
        <w:t>s</w:t>
      </w:r>
      <w:r w:rsidR="000B3BE7">
        <w:t xml:space="preserve"> </w:t>
      </w:r>
      <w:r w:rsidR="00087628">
        <w:t>and</w:t>
      </w:r>
      <w:r w:rsidR="00EF2BE5">
        <w:t xml:space="preserve"> runoff, </w:t>
      </w:r>
      <w:r w:rsidR="000B3BE7">
        <w:t xml:space="preserve">and </w:t>
      </w:r>
      <w:r w:rsidR="00812624">
        <w:t xml:space="preserve">addressing </w:t>
      </w:r>
      <w:r w:rsidR="000B3BE7">
        <w:t>beaver dam</w:t>
      </w:r>
      <w:r w:rsidR="00812624">
        <w:t>s with COBP in mind.</w:t>
      </w:r>
      <w:r>
        <w:t xml:space="preserve"> </w:t>
      </w:r>
    </w:p>
    <w:p w14:paraId="7A0DF745" w14:textId="5647ADED" w:rsidR="001F4F2E" w:rsidRDefault="00B61178" w:rsidP="00C55713">
      <w:pPr>
        <w:numPr>
          <w:ilvl w:val="0"/>
          <w:numId w:val="2"/>
        </w:numPr>
        <w:ind w:right="1753" w:hanging="360"/>
      </w:pPr>
      <w:r>
        <w:t>T</w:t>
      </w:r>
      <w:r w:rsidR="00C918AE">
        <w:t xml:space="preserve">he Crow Creek subpopulation might be affected </w:t>
      </w:r>
      <w:r w:rsidR="00DE7A91">
        <w:t xml:space="preserve">as much </w:t>
      </w:r>
      <w:r w:rsidR="00EF2BE5">
        <w:t xml:space="preserve">or more </w:t>
      </w:r>
      <w:r w:rsidR="00C918AE">
        <w:t>by hydrological conditions outside of FEWAFB</w:t>
      </w:r>
      <w:r w:rsidR="00AC58AE">
        <w:t xml:space="preserve"> compared to inside FEWAFB</w:t>
      </w:r>
      <w:r w:rsidR="00DE7A91">
        <w:t>.</w:t>
      </w:r>
      <w:r w:rsidR="00C918AE">
        <w:t xml:space="preserve"> </w:t>
      </w:r>
    </w:p>
    <w:p w14:paraId="5B847A8E" w14:textId="6CBA6FD1" w:rsidR="00D43C57" w:rsidRDefault="00D43C57" w:rsidP="00D43C57">
      <w:pPr>
        <w:numPr>
          <w:ilvl w:val="0"/>
          <w:numId w:val="2"/>
        </w:numPr>
        <w:ind w:right="1753" w:hanging="360"/>
      </w:pPr>
      <w:r>
        <w:t xml:space="preserve">Management of </w:t>
      </w:r>
      <w:r w:rsidR="00AC58AE">
        <w:t>riparian</w:t>
      </w:r>
      <w:r w:rsidR="00DE7A91">
        <w:t xml:space="preserve"> </w:t>
      </w:r>
      <w:r>
        <w:t>woodland, shrubland and weed cover may also affect COBP numbers whether by water availability or light availability, and by direct or indirect influence</w:t>
      </w:r>
      <w:r w:rsidR="005C7873">
        <w:t>.</w:t>
      </w:r>
      <w:r>
        <w:t xml:space="preserve"> </w:t>
      </w:r>
    </w:p>
    <w:p w14:paraId="04D41C50" w14:textId="77777777" w:rsidR="00D60192" w:rsidRDefault="00D60192" w:rsidP="00D60192">
      <w:pPr>
        <w:ind w:left="840" w:right="1753" w:firstLine="0"/>
      </w:pPr>
    </w:p>
    <w:p w14:paraId="584EE17B" w14:textId="11A30793" w:rsidR="00C55713" w:rsidRDefault="00D60192" w:rsidP="00D60192">
      <w:pPr>
        <w:spacing w:after="0" w:line="259" w:lineRule="auto"/>
        <w:ind w:left="0" w:firstLine="480"/>
      </w:pPr>
      <w:r>
        <w:t>P</w:t>
      </w:r>
      <w:r w:rsidRPr="00D60192">
        <w:t xml:space="preserve">opulation scenarios using Population Viability Analysis (PVA) modeling were prepared to </w:t>
      </w:r>
      <w:r>
        <w:t>simulate</w:t>
      </w:r>
      <w:r w:rsidRPr="00D60192">
        <w:t xml:space="preserve"> prolonged population and subpopulation trends associated with weather intervals from monitoring years for extended periods into the future. These simulations support population resilience through 2040</w:t>
      </w:r>
      <w:r w:rsidR="00FE4C15">
        <w:t xml:space="preserve"> (Wepprich 2021)</w:t>
      </w:r>
      <w:r w:rsidRPr="00D60192">
        <w:t xml:space="preserve">, but do not factor in climate change. </w:t>
      </w:r>
      <w:r w:rsidR="00AC37CD">
        <w:t>A revised PVA that addresses climate change might be</w:t>
      </w:r>
      <w:r w:rsidR="00C84314">
        <w:t xml:space="preserve"> relevant to the</w:t>
      </w:r>
      <w:r w:rsidRPr="00D60192">
        <w:t xml:space="preserve"> Post-Delisting Monitoring </w:t>
      </w:r>
      <w:r w:rsidR="00C84314">
        <w:t xml:space="preserve">process. </w:t>
      </w:r>
      <w:r w:rsidRPr="00D60192">
        <w:t xml:space="preserve">  </w:t>
      </w:r>
    </w:p>
    <w:p w14:paraId="652D2344" w14:textId="77777777" w:rsidR="001F4F2E" w:rsidRDefault="00C918AE">
      <w:pPr>
        <w:spacing w:after="0" w:line="259" w:lineRule="auto"/>
        <w:ind w:left="0" w:firstLine="0"/>
      </w:pPr>
      <w:r>
        <w:t xml:space="preserve">  </w:t>
      </w:r>
    </w:p>
    <w:p w14:paraId="0FAEE403" w14:textId="602A060A" w:rsidR="001F4F2E" w:rsidRDefault="00C918AE" w:rsidP="005933F2">
      <w:pPr>
        <w:pStyle w:val="Heading2"/>
        <w:ind w:left="-5"/>
      </w:pPr>
      <w:bookmarkStart w:id="439" w:name="_Toc69995116"/>
      <w:r>
        <w:t>20</w:t>
      </w:r>
      <w:r w:rsidR="00A43DBD">
        <w:t>2</w:t>
      </w:r>
      <w:r w:rsidR="00DE7A91">
        <w:t>3</w:t>
      </w:r>
      <w:r>
        <w:t xml:space="preserve"> Monitoring plans</w:t>
      </w:r>
      <w:bookmarkEnd w:id="439"/>
    </w:p>
    <w:p w14:paraId="436E07AE" w14:textId="555C3664" w:rsidR="001F4F2E" w:rsidRDefault="00C918AE" w:rsidP="000775E2">
      <w:pPr>
        <w:spacing w:after="0" w:line="259" w:lineRule="auto"/>
        <w:ind w:left="0" w:firstLine="0"/>
      </w:pPr>
      <w:r>
        <w:t xml:space="preserve">  </w:t>
      </w:r>
      <w:r>
        <w:tab/>
        <w:t>COBP monitoring work on FEWAFB will start in early August 20</w:t>
      </w:r>
      <w:r w:rsidR="00A43DBD">
        <w:t>2</w:t>
      </w:r>
      <w:ins w:id="440" w:author="Alice Elizabeth Stears" w:date="2023-05-25T16:05:00Z">
        <w:r w:rsidR="002104FC">
          <w:t>4</w:t>
        </w:r>
      </w:ins>
      <w:del w:id="441" w:author="Alice Elizabeth Stears" w:date="2023-05-25T16:05:00Z">
        <w:r w:rsidR="00AC58AE" w:rsidDel="002104FC">
          <w:delText>3</w:delText>
        </w:r>
      </w:del>
      <w:r w:rsidR="00A35785">
        <w:t>.</w:t>
      </w:r>
      <w:r w:rsidR="007A5C40">
        <w:t xml:space="preserve">  Flea beetle herbivory and midsummer mortality will be </w:t>
      </w:r>
      <w:r w:rsidR="00EF2BE5">
        <w:t xml:space="preserve">checked in </w:t>
      </w:r>
      <w:r w:rsidR="00EF2BE5" w:rsidRPr="00894D32">
        <w:t>advance</w:t>
      </w:r>
      <w:r w:rsidR="004519FE">
        <w:t xml:space="preserve"> if hot, dry conditions prevail</w:t>
      </w:r>
      <w:r w:rsidR="00EF2BE5" w:rsidRPr="00894D32">
        <w:t>.</w:t>
      </w:r>
      <w:r w:rsidR="007A5C40" w:rsidRPr="00894D32">
        <w:t xml:space="preserve">  </w:t>
      </w:r>
      <w:r w:rsidR="00894D32" w:rsidRPr="00894D32">
        <w:t>We support</w:t>
      </w:r>
      <w:r w:rsidR="007A5C40" w:rsidRPr="00894D32">
        <w:t xml:space="preserve"> </w:t>
      </w:r>
      <w:r w:rsidRPr="00894D32">
        <w:t xml:space="preserve">research </w:t>
      </w:r>
      <w:r w:rsidR="007A5C40" w:rsidRPr="00894D32">
        <w:t xml:space="preserve">communication, </w:t>
      </w:r>
      <w:r w:rsidRPr="00894D32">
        <w:t xml:space="preserve">coordination </w:t>
      </w:r>
      <w:r w:rsidR="007A5C40" w:rsidRPr="00894D32">
        <w:t>and</w:t>
      </w:r>
      <w:r w:rsidRPr="00894D32">
        <w:t xml:space="preserve"> collaboration with other</w:t>
      </w:r>
      <w:r w:rsidR="005933F2" w:rsidRPr="00894D32">
        <w:t>s</w:t>
      </w:r>
      <w:r w:rsidR="00857FDF" w:rsidRPr="00894D32">
        <w:t xml:space="preserve"> in Colorado and Wyoming</w:t>
      </w:r>
      <w:r w:rsidRPr="00894D32">
        <w:t xml:space="preserve"> who are </w:t>
      </w:r>
      <w:r w:rsidR="00194A6C" w:rsidRPr="00894D32">
        <w:t>monitoring</w:t>
      </w:r>
      <w:r w:rsidRPr="00894D32">
        <w:t xml:space="preserve"> </w:t>
      </w:r>
      <w:r w:rsidR="00A734D5" w:rsidRPr="00894D32">
        <w:t xml:space="preserve">and managing </w:t>
      </w:r>
      <w:r w:rsidRPr="00894D32">
        <w:t>COBP</w:t>
      </w:r>
      <w:r w:rsidR="00A734D5" w:rsidRPr="00894D32">
        <w:t>.</w:t>
      </w:r>
      <w:r w:rsidR="007A5C40">
        <w:t xml:space="preserve"> </w:t>
      </w:r>
    </w:p>
    <w:p w14:paraId="6F2967B7" w14:textId="77777777" w:rsidR="001F4F2E" w:rsidRDefault="00C918AE">
      <w:pPr>
        <w:spacing w:after="0" w:line="259" w:lineRule="auto"/>
        <w:ind w:left="0" w:firstLine="0"/>
      </w:pPr>
      <w:r>
        <w:t xml:space="preserve"> </w:t>
      </w:r>
      <w:r>
        <w:tab/>
      </w:r>
      <w:r>
        <w:rPr>
          <w:b/>
        </w:rPr>
        <w:t xml:space="preserve"> </w:t>
      </w:r>
    </w:p>
    <w:p w14:paraId="227CB897" w14:textId="77777777" w:rsidR="001F4F2E" w:rsidRDefault="00C918AE">
      <w:pPr>
        <w:pStyle w:val="Heading1"/>
        <w:spacing w:after="34"/>
        <w:ind w:right="218"/>
        <w:jc w:val="center"/>
      </w:pPr>
      <w:bookmarkStart w:id="442" w:name="_Toc69995117"/>
      <w:r>
        <w:t>ACKNOWLEDGEMENTS</w:t>
      </w:r>
      <w:bookmarkEnd w:id="442"/>
      <w:r>
        <w:t xml:space="preserve"> </w:t>
      </w:r>
    </w:p>
    <w:p w14:paraId="25C23BEB" w14:textId="127D2D54" w:rsidR="001F4F2E" w:rsidRDefault="00C918AE">
      <w:pPr>
        <w:ind w:left="9" w:right="208"/>
      </w:pPr>
      <w:r>
        <w:t xml:space="preserve"> </w:t>
      </w:r>
      <w:r>
        <w:tab/>
        <w:t>Monitoring and analysis of C</w:t>
      </w:r>
      <w:r w:rsidR="003A0038">
        <w:t xml:space="preserve">OBP trends continued in </w:t>
      </w:r>
      <w:r w:rsidR="00E76744">
        <w:t>202</w:t>
      </w:r>
      <w:ins w:id="443" w:author="Alice Elizabeth Stears" w:date="2023-05-25T16:05:00Z">
        <w:r w:rsidR="002104FC">
          <w:t>3</w:t>
        </w:r>
      </w:ins>
      <w:del w:id="444" w:author="Alice Elizabeth Stears" w:date="2023-05-25T16:05:00Z">
        <w:r w:rsidR="00AC58AE" w:rsidDel="002104FC">
          <w:delText>2</w:delText>
        </w:r>
      </w:del>
      <w:r>
        <w:t xml:space="preserve"> under </w:t>
      </w:r>
      <w:r w:rsidR="003A0038">
        <w:t xml:space="preserve">a </w:t>
      </w:r>
      <w:r>
        <w:t>cooperative agreement between the U.S. Fish and Wildlife Service and Wyoming Natural Diversity Database with the coordination of Alex Schubert and Pamela Sponholtz, and the support of the F. E.  Warren Air Force Base (WAFB; U.S. Air Force, Department of Defense)</w:t>
      </w:r>
      <w:r w:rsidR="00AC58AE">
        <w:t>.</w:t>
      </w:r>
      <w:r>
        <w:t xml:space="preserve">  Coordination in prior years was </w:t>
      </w:r>
      <w:r w:rsidR="00E646D6">
        <w:t xml:space="preserve">provided </w:t>
      </w:r>
      <w:r>
        <w:t xml:space="preserve">by Tim Grosch, John McKinley, Jennifer Howenstine, Lori Ford, Cathryn Pesenti, Tom Smith, Walt Lenz and Bill Metz in the Environmental Element, Francis E. Warren Air Force Base. </w:t>
      </w:r>
    </w:p>
    <w:p w14:paraId="27816FA7" w14:textId="77777777" w:rsidR="001F4F2E" w:rsidRDefault="00C918AE">
      <w:pPr>
        <w:spacing w:after="0" w:line="259" w:lineRule="auto"/>
        <w:ind w:left="0" w:firstLine="0"/>
      </w:pPr>
      <w:r>
        <w:t xml:space="preserve"> </w:t>
      </w:r>
    </w:p>
    <w:p w14:paraId="2BA525DF" w14:textId="77777777" w:rsidR="001F4F2E" w:rsidRDefault="00C918AE">
      <w:pPr>
        <w:ind w:left="9" w:right="208"/>
      </w:pPr>
      <w:r>
        <w:lastRenderedPageBreak/>
        <w:t xml:space="preserve"> </w:t>
      </w:r>
      <w:r>
        <w:tab/>
        <w:t>Annual census monitoring of COBP</w:t>
      </w:r>
      <w:r>
        <w:rPr>
          <w:i/>
        </w:rPr>
        <w:t xml:space="preserve"> </w:t>
      </w:r>
      <w:r>
        <w:t xml:space="preserve">on WAFB was planned and conducted by Wyoming Natural Diversity Database (WYNDD) as initiated by Hollis Marriott (1986-1992), and pursued by Walter Fertig (1993-2000), with the help of many other </w:t>
      </w:r>
      <w:r w:rsidR="003A0038">
        <w:t>botanists</w:t>
      </w:r>
      <w:r>
        <w:t xml:space="preserve"> through the years.  Hollis </w:t>
      </w:r>
    </w:p>
    <w:p w14:paraId="79AAAB6F" w14:textId="77777777" w:rsidR="00D03DAE" w:rsidRDefault="00C918AE" w:rsidP="00D03DAE">
      <w:pPr>
        <w:ind w:left="9" w:right="208"/>
      </w:pPr>
      <w:r>
        <w:t>Marriott kindly provided her perspectives and insights during a revis</w:t>
      </w:r>
      <w:r w:rsidR="00D03DAE">
        <w:t>it to the Base in 2014.</w:t>
      </w:r>
    </w:p>
    <w:p w14:paraId="237FAFD8" w14:textId="77777777" w:rsidR="001F4F2E" w:rsidRDefault="00C918AE" w:rsidP="00D03DAE">
      <w:pPr>
        <w:ind w:left="9" w:right="208"/>
      </w:pPr>
      <w:r>
        <w:t xml:space="preserve"> </w:t>
      </w:r>
    </w:p>
    <w:p w14:paraId="7489C84F" w14:textId="77777777" w:rsidR="001F4F2E" w:rsidRDefault="00C918AE">
      <w:pPr>
        <w:ind w:left="9" w:right="208"/>
      </w:pPr>
      <w:r>
        <w:t xml:space="preserve"> </w:t>
      </w:r>
      <w:r>
        <w:tab/>
        <w:t xml:space="preserve">Population viability analysis </w:t>
      </w:r>
      <w:r w:rsidR="00086D90">
        <w:t xml:space="preserve">was conducted </w:t>
      </w:r>
      <w:r w:rsidR="00BC3F1E">
        <w:t>in 2021</w:t>
      </w:r>
      <w:r w:rsidR="00EA1EC5">
        <w:t xml:space="preserve"> by</w:t>
      </w:r>
      <w:r>
        <w:t xml:space="preserve"> Tyson Wepprich (Oregon State University)</w:t>
      </w:r>
      <w:r w:rsidR="00BC3F1E">
        <w:t>, with 2019</w:t>
      </w:r>
      <w:r w:rsidR="00086D90">
        <w:t xml:space="preserve"> collaboration </w:t>
      </w:r>
      <w:r w:rsidR="00BC3F1E">
        <w:t>of</w:t>
      </w:r>
      <w:r>
        <w:t xml:space="preserve"> Daniel Laughlin (University of Wyoming)</w:t>
      </w:r>
      <w:r w:rsidR="00086D90">
        <w:t xml:space="preserve"> and WYNDD</w:t>
      </w:r>
      <w:r w:rsidR="00EA1EC5">
        <w:t xml:space="preserve">. </w:t>
      </w:r>
      <w:r w:rsidR="00D6471C">
        <w:t xml:space="preserve"> </w:t>
      </w:r>
      <w:r>
        <w:t xml:space="preserve">Early calculations of Pearson’s correlation coefficient and Spearman’s rank coefficients with climate variables was first performed in 2003 by Scott Laursen (WYNDD) followed by repeat testing of Pearson’s correlation coefficients and added multiple regressions in 2004 and 2005 by Laura Hudson (WYNDD).   </w:t>
      </w:r>
    </w:p>
    <w:p w14:paraId="64D66C8B" w14:textId="77777777" w:rsidR="001F4F2E" w:rsidRDefault="00C918AE">
      <w:pPr>
        <w:spacing w:after="0" w:line="259" w:lineRule="auto"/>
        <w:ind w:left="0" w:firstLine="0"/>
      </w:pPr>
      <w:r>
        <w:t xml:space="preserve"> </w:t>
      </w:r>
    </w:p>
    <w:p w14:paraId="110EF56D" w14:textId="77777777" w:rsidR="001F4F2E" w:rsidRDefault="00C918AE">
      <w:pPr>
        <w:ind w:left="9" w:right="208"/>
      </w:pPr>
      <w:r>
        <w:t xml:space="preserve"> </w:t>
      </w:r>
      <w:r>
        <w:tab/>
        <w:t xml:space="preserve">This monitoring project benefited from the pilot monitoring of COBP that was conducted by Robert Dorn and Robert Lichvar (Mountain West Environmental Services), the demographic monitoring and separate management response research conducted by Sandra Floyd and Tom Ranker (Colorado State University), and the management response research of Linda Munk, Leah Burgess and Ann Hild (University of Wyoming).  </w:t>
      </w:r>
    </w:p>
    <w:p w14:paraId="05EA23C7" w14:textId="77777777" w:rsidR="001F4F2E" w:rsidRDefault="00C918AE">
      <w:pPr>
        <w:spacing w:after="0" w:line="259" w:lineRule="auto"/>
        <w:ind w:left="0" w:firstLine="0"/>
      </w:pPr>
      <w:r>
        <w:t xml:space="preserve"> </w:t>
      </w:r>
    </w:p>
    <w:p w14:paraId="026B4038" w14:textId="3898CAB0" w:rsidR="001F4F2E" w:rsidRDefault="00C918AE">
      <w:pPr>
        <w:spacing w:after="236"/>
        <w:ind w:left="9" w:right="208"/>
        <w:rPr>
          <w:b/>
        </w:rPr>
      </w:pPr>
      <w:r>
        <w:t xml:space="preserve"> </w:t>
      </w:r>
      <w:r>
        <w:tab/>
      </w:r>
      <w:r w:rsidRPr="00E23A6E">
        <w:t>Alex Schubert (FWS) provided review of this report in draft form.</w:t>
      </w:r>
      <w:r>
        <w:t xml:space="preserve">  </w:t>
      </w:r>
      <w:r w:rsidR="00D54BEE">
        <w:t>Earlier</w:t>
      </w:r>
      <w:r>
        <w:t xml:space="preserve"> reports likewise benefited from reviews by </w:t>
      </w:r>
      <w:r w:rsidR="003D5817">
        <w:t xml:space="preserve">Julie Reeves (FWS), </w:t>
      </w:r>
      <w:r>
        <w:t>Tim Grosch (FWS), John McKinley (WAFB), Jennifer Howenstine (WAFB), Lori Ford (WAFB), Cathryn Pesenti (WAFB), Gary Beauvais (WYNDD), and Ken Gerow (University of Wyoming).  The discussions, information exchanges and consultations with all researchers working on COBP are gratefully acknowledged.</w:t>
      </w:r>
    </w:p>
    <w:p w14:paraId="678B5D4A" w14:textId="77777777" w:rsidR="005D6835" w:rsidRDefault="005D6835">
      <w:pPr>
        <w:spacing w:after="236"/>
        <w:ind w:left="9" w:right="208"/>
      </w:pPr>
    </w:p>
    <w:p w14:paraId="6886BB85" w14:textId="77777777" w:rsidR="001F4F2E" w:rsidRDefault="00C918AE">
      <w:pPr>
        <w:pStyle w:val="Heading1"/>
        <w:spacing w:after="34"/>
        <w:ind w:right="216"/>
        <w:jc w:val="center"/>
      </w:pPr>
      <w:bookmarkStart w:id="445" w:name="_Toc69995118"/>
      <w:r>
        <w:t>LITERATURE CITED</w:t>
      </w:r>
      <w:bookmarkEnd w:id="445"/>
      <w:r>
        <w:t xml:space="preserve"> </w:t>
      </w:r>
    </w:p>
    <w:p w14:paraId="13D4D3C8" w14:textId="77777777" w:rsidR="001F4F2E" w:rsidRDefault="00C918AE">
      <w:pPr>
        <w:ind w:left="9" w:right="208"/>
      </w:pPr>
      <w:r>
        <w:t xml:space="preserve">Brown, G. 1999. Exploratory molecular characterization of </w:t>
      </w:r>
      <w:r>
        <w:rPr>
          <w:i/>
        </w:rPr>
        <w:t xml:space="preserve">Gaura neomexicana </w:t>
      </w:r>
      <w:r>
        <w:t xml:space="preserve">ssp. </w:t>
      </w:r>
    </w:p>
    <w:p w14:paraId="66CD59CC" w14:textId="77777777" w:rsidR="001F4F2E" w:rsidRDefault="00C918AE">
      <w:pPr>
        <w:ind w:left="730" w:right="208"/>
      </w:pPr>
      <w:r>
        <w:rPr>
          <w:i/>
        </w:rPr>
        <w:t>coloradensis</w:t>
      </w:r>
      <w:r w:rsidR="00EE5C32">
        <w:t xml:space="preserve"> -</w:t>
      </w:r>
      <w:r>
        <w:t xml:space="preserve"> variability in the F. E.  Warren Air Force Base populations.  Report prepared for F. E.  Warren Air Force Base by the Dept. of Botany, University of Wyoming, Laramie, WY. </w:t>
      </w:r>
    </w:p>
    <w:p w14:paraId="6EFAE583" w14:textId="77777777" w:rsidR="001F4F2E" w:rsidRDefault="00C918AE">
      <w:pPr>
        <w:ind w:left="719" w:right="208" w:hanging="720"/>
      </w:pPr>
      <w:r>
        <w:t xml:space="preserve">Brown, G. 2000. Inter-simple Sequence Repeat (ISSR) variation in three populations of </w:t>
      </w:r>
      <w:r>
        <w:rPr>
          <w:i/>
        </w:rPr>
        <w:t xml:space="preserve">Gaura  neomexicana </w:t>
      </w:r>
      <w:r>
        <w:t>ssp</w:t>
      </w:r>
      <w:r>
        <w:rPr>
          <w:i/>
        </w:rPr>
        <w:t>. coloradensis</w:t>
      </w:r>
      <w:r>
        <w:t xml:space="preserve">, F. E.  Warren Air Force Base, Cheyenne, Wyoming.  Report prepared for F. E.  Warren Air Force Base by the Dept. of Botany, University of Wyoming, Laramie. </w:t>
      </w:r>
    </w:p>
    <w:p w14:paraId="2A43BCD7" w14:textId="77777777" w:rsidR="00BF56EA" w:rsidRPr="00BF56EA" w:rsidRDefault="00BF56EA" w:rsidP="00BF56EA">
      <w:pPr>
        <w:ind w:left="14" w:hanging="15"/>
        <w:rPr>
          <w:szCs w:val="24"/>
        </w:rPr>
      </w:pPr>
      <w:r w:rsidRPr="00BF56EA">
        <w:rPr>
          <w:szCs w:val="24"/>
        </w:rPr>
        <w:t xml:space="preserve">Curtis, C.J. and G.L. Simpson. 2014. Trends in bulk deposition of acidity in the UK, 1988–2007, </w:t>
      </w:r>
      <w:r w:rsidRPr="00BF56EA">
        <w:rPr>
          <w:szCs w:val="24"/>
        </w:rPr>
        <w:tab/>
        <w:t>assessed using additive models. Ecological Indicators 37:274-286.</w:t>
      </w:r>
    </w:p>
    <w:p w14:paraId="03B04D77" w14:textId="77777777" w:rsidR="001F4F2E" w:rsidRPr="00B65BB5" w:rsidRDefault="00212B7A">
      <w:pPr>
        <w:ind w:left="9" w:right="208"/>
      </w:pPr>
      <w:r>
        <w:t>Fertig, W. 2000</w:t>
      </w:r>
      <w:r w:rsidR="00C918AE" w:rsidRPr="00B65BB5">
        <w:t>. Status review of the Colorado butterfly plant (</w:t>
      </w:r>
      <w:r w:rsidR="00C918AE" w:rsidRPr="00B65BB5">
        <w:rPr>
          <w:i/>
        </w:rPr>
        <w:t xml:space="preserve">Gaura neomexicana </w:t>
      </w:r>
      <w:r w:rsidR="00C918AE" w:rsidRPr="00B65BB5">
        <w:t xml:space="preserve">ssp.  </w:t>
      </w:r>
    </w:p>
    <w:p w14:paraId="1D987B0A" w14:textId="77777777" w:rsidR="001F4F2E" w:rsidRPr="00B65BB5" w:rsidRDefault="00C918AE">
      <w:pPr>
        <w:ind w:left="730" w:right="208"/>
      </w:pPr>
      <w:r w:rsidRPr="00B65BB5">
        <w:rPr>
          <w:i/>
        </w:rPr>
        <w:t>coloradensis</w:t>
      </w:r>
      <w:r w:rsidRPr="00B65BB5">
        <w:t xml:space="preserve">). Report prepared for the Wyoming Cooperative Fish and Wildlife Research Unit, US Fish and Wildlife Service, and Wyoming Game and Fish Department by the Wyoming Natural Diversity Database, Laramie. </w:t>
      </w:r>
    </w:p>
    <w:p w14:paraId="7DB4F9EF" w14:textId="77777777" w:rsidR="001F4F2E" w:rsidRDefault="00C918AE">
      <w:pPr>
        <w:ind w:left="9" w:right="208"/>
      </w:pPr>
      <w:r>
        <w:t xml:space="preserve">Floyd, S. K. 1995. Population structure, dynamics, and genetics of </w:t>
      </w:r>
      <w:r>
        <w:rPr>
          <w:i/>
        </w:rPr>
        <w:t xml:space="preserve">Gaura neomexicana </w:t>
      </w:r>
      <w:r>
        <w:t xml:space="preserve">ssp. </w:t>
      </w:r>
      <w:r>
        <w:rPr>
          <w:i/>
        </w:rPr>
        <w:t xml:space="preserve"> </w:t>
      </w:r>
      <w:r>
        <w:rPr>
          <w:i/>
        </w:rPr>
        <w:tab/>
        <w:t>coloradensis</w:t>
      </w:r>
      <w:r>
        <w:t xml:space="preserve"> (Onagraceae), a rare semelparous perennial. Master Thesis, Dept. of  </w:t>
      </w:r>
    </w:p>
    <w:p w14:paraId="22E534B8" w14:textId="77777777" w:rsidR="001F4F2E" w:rsidRDefault="00C918AE">
      <w:pPr>
        <w:tabs>
          <w:tab w:val="center" w:pos="4903"/>
        </w:tabs>
        <w:ind w:left="-1" w:firstLine="0"/>
      </w:pPr>
      <w:r>
        <w:t xml:space="preserve"> </w:t>
      </w:r>
      <w:r>
        <w:tab/>
        <w:t xml:space="preserve">Environmental, Population, and Organismic Biology, University of Colorado, Boulder.  </w:t>
      </w:r>
    </w:p>
    <w:p w14:paraId="4E244A17" w14:textId="77777777" w:rsidR="001F4F2E" w:rsidRPr="00B65BB5" w:rsidRDefault="00C918AE">
      <w:pPr>
        <w:ind w:left="9" w:right="208"/>
      </w:pPr>
      <w:r w:rsidRPr="00B65BB5">
        <w:lastRenderedPageBreak/>
        <w:t xml:space="preserve">Floyd, S.K. and T. Ranker. 1998. Analysis of a transition matrix model for </w:t>
      </w:r>
      <w:r w:rsidRPr="00B65BB5">
        <w:rPr>
          <w:i/>
        </w:rPr>
        <w:t xml:space="preserve">Gaura neomexicana  </w:t>
      </w:r>
      <w:r w:rsidRPr="00B65BB5">
        <w:t xml:space="preserve"> </w:t>
      </w:r>
      <w:r w:rsidRPr="00B65BB5">
        <w:tab/>
        <w:t xml:space="preserve">ssp. </w:t>
      </w:r>
      <w:r w:rsidRPr="00B65BB5">
        <w:rPr>
          <w:i/>
        </w:rPr>
        <w:t>coloradensis</w:t>
      </w:r>
      <w:r w:rsidRPr="00B65BB5">
        <w:t xml:space="preserve"> (Onagraceae) reveals spatial and temporal demographic variability.   </w:t>
      </w:r>
    </w:p>
    <w:p w14:paraId="613B26A0" w14:textId="77777777" w:rsidR="001F4F2E" w:rsidRPr="00B65BB5" w:rsidRDefault="00C918AE">
      <w:pPr>
        <w:tabs>
          <w:tab w:val="center" w:pos="3446"/>
        </w:tabs>
        <w:ind w:left="-1" w:firstLine="0"/>
      </w:pPr>
      <w:r w:rsidRPr="00B65BB5">
        <w:t xml:space="preserve"> </w:t>
      </w:r>
      <w:r w:rsidRPr="00B65BB5">
        <w:tab/>
        <w:t>International Jou</w:t>
      </w:r>
      <w:r w:rsidR="00EE5C32" w:rsidRPr="00B65BB5">
        <w:t xml:space="preserve">rnal of Plant Sciences 159 (5): </w:t>
      </w:r>
      <w:r w:rsidRPr="00B65BB5">
        <w:t xml:space="preserve">853-863. </w:t>
      </w:r>
    </w:p>
    <w:p w14:paraId="3545B2E6" w14:textId="77777777" w:rsidR="001F4F2E" w:rsidRPr="00D123CF" w:rsidRDefault="00C918AE">
      <w:pPr>
        <w:ind w:left="719" w:right="208" w:hanging="720"/>
      </w:pPr>
      <w:r w:rsidRPr="00D123CF">
        <w:t>Gerber, L. and M. Gonzalez-Suarez. 2010. Population viability analysis: origins and contributions. Na</w:t>
      </w:r>
      <w:r w:rsidR="00EE5C32" w:rsidRPr="00D123CF">
        <w:t xml:space="preserve">ture Education Knowledge 3(10): </w:t>
      </w:r>
      <w:r w:rsidRPr="00D123CF">
        <w:t xml:space="preserve">15-18. </w:t>
      </w:r>
    </w:p>
    <w:p w14:paraId="4DECF52D" w14:textId="77777777" w:rsidR="001F4F2E" w:rsidRDefault="00C918AE" w:rsidP="00075B0B">
      <w:pPr>
        <w:spacing w:after="0"/>
        <w:ind w:left="719" w:right="208" w:hanging="720"/>
      </w:pPr>
      <w:r>
        <w:t>Heidel, B.  2007.  19-year population trends of a short-lived riparian species, Colorado butterfly plant (</w:t>
      </w:r>
      <w:r>
        <w:rPr>
          <w:i/>
        </w:rPr>
        <w:t xml:space="preserve">Gaura neomexicana </w:t>
      </w:r>
      <w:r>
        <w:t xml:space="preserve">ssp. </w:t>
      </w:r>
      <w:r>
        <w:rPr>
          <w:i/>
        </w:rPr>
        <w:t>coloradensis</w:t>
      </w:r>
      <w:r>
        <w:t xml:space="preserve">; Onagraceae) on F. E.  Warren Air Force Base, Laramie County, Wyoming. Prepared for the U.S. Air Force by the Wyoming Natural Diversity Database, Laramie. </w:t>
      </w:r>
    </w:p>
    <w:p w14:paraId="16868E1A" w14:textId="77777777" w:rsidR="001F4F2E" w:rsidRPr="00EF71BD" w:rsidRDefault="00C918AE">
      <w:pPr>
        <w:ind w:left="719" w:right="208" w:hanging="720"/>
      </w:pPr>
      <w:r w:rsidRPr="00EF71BD">
        <w:t>Heidel, B. and J. Handley. 2011. 23-year population trends of Colorado butterfly plant (</w:t>
      </w:r>
      <w:r w:rsidRPr="00EF71BD">
        <w:rPr>
          <w:i/>
        </w:rPr>
        <w:t xml:space="preserve">Gaura neomexicana </w:t>
      </w:r>
      <w:r w:rsidRPr="00EF71BD">
        <w:t xml:space="preserve">ssp. </w:t>
      </w:r>
      <w:r w:rsidRPr="00EF71BD">
        <w:rPr>
          <w:i/>
        </w:rPr>
        <w:t xml:space="preserve">coloradensis; </w:t>
      </w:r>
      <w:r w:rsidRPr="00EF71BD">
        <w:t xml:space="preserve">Onagraceae), a short-lived riparian species on F. E.  Warren Air Force Base. Prepared for F. E.  Warren Air Force Base by the Wyoming Natural Diversity Database (University of Wyoming), Laramie, WY. </w:t>
      </w:r>
    </w:p>
    <w:p w14:paraId="43062B40" w14:textId="77777777" w:rsidR="005933F2" w:rsidRPr="006B441B" w:rsidRDefault="00C918AE" w:rsidP="005933F2">
      <w:pPr>
        <w:ind w:left="729" w:right="202" w:hanging="720"/>
      </w:pPr>
      <w:r w:rsidRPr="006B441B">
        <w:t>Heidel, B., L. Tronstad and J. Handley. 2011. Flea beetle (</w:t>
      </w:r>
      <w:proofErr w:type="spellStart"/>
      <w:r w:rsidRPr="006B441B">
        <w:rPr>
          <w:i/>
        </w:rPr>
        <w:t>Altica</w:t>
      </w:r>
      <w:proofErr w:type="spellEnd"/>
      <w:r w:rsidRPr="006B441B">
        <w:t xml:space="preserve"> spp.) herbivory on a threatened plant, F. E.  Warren Air Force Base, Wyoming. Natural Areas Journal 31: 283-287. </w:t>
      </w:r>
    </w:p>
    <w:p w14:paraId="4F0FB2E6" w14:textId="6E141807" w:rsidR="00E23A6E" w:rsidRDefault="00E23A6E" w:rsidP="00E23A6E">
      <w:pPr>
        <w:ind w:left="719" w:right="208" w:hanging="720"/>
      </w:pPr>
      <w:r w:rsidRPr="002C396C">
        <w:t>Heidel, B.</w:t>
      </w:r>
      <w:r>
        <w:t>, J. Handley and</w:t>
      </w:r>
      <w:r w:rsidRPr="002C396C">
        <w:t xml:space="preserve"> D. Tuthill. </w:t>
      </w:r>
      <w:r>
        <w:t>2019</w:t>
      </w:r>
      <w:r w:rsidRPr="002C396C">
        <w:t>. 3</w:t>
      </w:r>
      <w:r>
        <w:t>1</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5EB60BBE" w14:textId="73B6E069" w:rsidR="002C396C" w:rsidRDefault="002C396C">
      <w:pPr>
        <w:ind w:left="719" w:right="208" w:hanging="720"/>
      </w:pPr>
      <w:r w:rsidRPr="002C396C">
        <w:t>Heidel, B.</w:t>
      </w:r>
      <w:r w:rsidR="00E23A6E">
        <w:t xml:space="preserve">, </w:t>
      </w:r>
      <w:r w:rsidR="00E23A6E" w:rsidRPr="002C396C">
        <w:t>D. Tuthill</w:t>
      </w:r>
      <w:r w:rsidR="00E23A6E">
        <w:t xml:space="preserve"> and Z</w:t>
      </w:r>
      <w:r w:rsidR="00D740A4">
        <w:t>.</w:t>
      </w:r>
      <w:r w:rsidR="00E23A6E">
        <w:t xml:space="preserve"> Wallace.</w:t>
      </w:r>
      <w:r w:rsidRPr="002C396C">
        <w:t xml:space="preserve"> 20</w:t>
      </w:r>
      <w:r w:rsidR="00EF71BD">
        <w:t>20</w:t>
      </w:r>
      <w:r w:rsidRPr="002C396C">
        <w:t>. 3</w:t>
      </w:r>
      <w:r w:rsidR="00EF71BD">
        <w:t>2</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33D8445E" w14:textId="1D17267D" w:rsidR="00406267" w:rsidRDefault="00406267" w:rsidP="00406267">
      <w:pPr>
        <w:ind w:left="719" w:right="208" w:hanging="720"/>
      </w:pPr>
      <w:r w:rsidRPr="002C396C">
        <w:t>Heidel, B.</w:t>
      </w:r>
      <w:r>
        <w:t xml:space="preserve">, </w:t>
      </w:r>
      <w:r w:rsidRPr="002C396C">
        <w:t>D. Tuthill</w:t>
      </w:r>
      <w:r>
        <w:t xml:space="preserve"> and Z</w:t>
      </w:r>
      <w:r w:rsidR="00D740A4">
        <w:t>.</w:t>
      </w:r>
      <w:r>
        <w:t xml:space="preserve"> Wallace</w:t>
      </w:r>
      <w:r w:rsidRPr="002C396C">
        <w:t>. 20</w:t>
      </w:r>
      <w:r>
        <w:t>21</w:t>
      </w:r>
      <w:r w:rsidRPr="002C396C">
        <w:t>. 3</w:t>
      </w:r>
      <w:r>
        <w:t>3</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0312F6F1" w14:textId="3717DABF" w:rsidR="009321E3" w:rsidRDefault="009321E3" w:rsidP="009321E3">
      <w:pPr>
        <w:ind w:left="719" w:right="208" w:hanging="720"/>
      </w:pPr>
      <w:r w:rsidRPr="002C396C">
        <w:t>Heidel, B.</w:t>
      </w:r>
      <w:r>
        <w:t xml:space="preserve">, </w:t>
      </w:r>
      <w:r w:rsidRPr="002C396C">
        <w:t>D. Tuthill</w:t>
      </w:r>
      <w:r>
        <w:t xml:space="preserve"> and Z</w:t>
      </w:r>
      <w:r w:rsidR="00D740A4">
        <w:t>.</w:t>
      </w:r>
      <w:r>
        <w:t xml:space="preserve"> Wallace</w:t>
      </w:r>
      <w:r w:rsidRPr="002C396C">
        <w:t>. 20</w:t>
      </w:r>
      <w:r>
        <w:t>22</w:t>
      </w:r>
      <w:r w:rsidRPr="002C396C">
        <w:t>. 3</w:t>
      </w:r>
      <w:r>
        <w:t>4</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08ED5B88" w14:textId="77777777" w:rsidR="001F4F2E" w:rsidRDefault="00C918AE">
      <w:pPr>
        <w:ind w:left="9" w:right="208"/>
      </w:pPr>
      <w:r>
        <w:t>Marriott, H. 1988. Monitoring of Colorado butterfly plant (</w:t>
      </w:r>
      <w:r>
        <w:rPr>
          <w:i/>
        </w:rPr>
        <w:t xml:space="preserve">Gaura neomexicana </w:t>
      </w:r>
      <w:r>
        <w:t xml:space="preserve">ssp. </w:t>
      </w:r>
    </w:p>
    <w:p w14:paraId="14DD2C47" w14:textId="77777777" w:rsidR="001F4F2E" w:rsidRDefault="00C918AE">
      <w:pPr>
        <w:ind w:left="730" w:right="208"/>
        <w:rPr>
          <w:ins w:id="446" w:author="Alice Elizabeth Stears" w:date="2023-05-23T14:57:00Z"/>
        </w:rPr>
      </w:pPr>
      <w:r>
        <w:rPr>
          <w:i/>
        </w:rPr>
        <w:t>coloradensis</w:t>
      </w:r>
      <w:r>
        <w:t xml:space="preserve">) on F. E.  Warren Air Force Base, 1984-1988. Report prepared for the US Air Force by the Wyoming Natural Diversity Database, Laramie.   </w:t>
      </w:r>
    </w:p>
    <w:p w14:paraId="5805C24C" w14:textId="77777777" w:rsidR="00F13B71" w:rsidRDefault="00F13B71" w:rsidP="00F13B71">
      <w:pPr>
        <w:ind w:right="208"/>
        <w:rPr>
          <w:ins w:id="447" w:author="Alice Elizabeth Stears" w:date="2023-05-23T14:57:00Z"/>
        </w:rPr>
        <w:pPrChange w:id="448" w:author="Alice Elizabeth Stears" w:date="2023-05-23T14:57:00Z">
          <w:pPr>
            <w:ind w:left="730" w:right="208"/>
          </w:pPr>
        </w:pPrChange>
      </w:pPr>
      <w:ins w:id="449" w:author="Alice Elizabeth Stears" w:date="2023-05-23T14:57:00Z">
        <w:r>
          <w:t>R Core Team (2023). R: A language and environment for statistical computing. R</w:t>
        </w:r>
      </w:ins>
    </w:p>
    <w:p w14:paraId="6FFBD558" w14:textId="77777777" w:rsidR="00F13B71" w:rsidRDefault="00F13B71" w:rsidP="00F13B71">
      <w:pPr>
        <w:ind w:left="730" w:right="208"/>
        <w:rPr>
          <w:ins w:id="450" w:author="Alice Elizabeth Stears" w:date="2023-05-23T14:57:00Z"/>
        </w:rPr>
      </w:pPr>
      <w:ins w:id="451" w:author="Alice Elizabeth Stears" w:date="2023-05-23T14:57:00Z">
        <w:r>
          <w:t xml:space="preserve">  Foundation for Statistical Computing, Vienna, Austria. URL</w:t>
        </w:r>
      </w:ins>
    </w:p>
    <w:p w14:paraId="4A60FF9D" w14:textId="1573324D" w:rsidR="00F13B71" w:rsidRDefault="00F13B71" w:rsidP="00F13B71">
      <w:pPr>
        <w:ind w:left="730" w:right="208"/>
        <w:rPr>
          <w:ins w:id="452" w:author="Alice Elizabeth Stears" w:date="2023-05-25T15:59:00Z"/>
        </w:rPr>
      </w:pPr>
      <w:ins w:id="453" w:author="Alice Elizabeth Stears" w:date="2023-05-23T14:57:00Z">
        <w:r>
          <w:t xml:space="preserve">  </w:t>
        </w:r>
      </w:ins>
      <w:ins w:id="454" w:author="Alice Elizabeth Stears" w:date="2023-05-25T15:59:00Z">
        <w:r w:rsidR="00F43259">
          <w:fldChar w:fldCharType="begin"/>
        </w:r>
        <w:r w:rsidR="00F43259">
          <w:instrText>HYPERLINK "</w:instrText>
        </w:r>
      </w:ins>
      <w:ins w:id="455" w:author="Alice Elizabeth Stears" w:date="2023-05-23T14:57:00Z">
        <w:r w:rsidR="00F43259">
          <w:instrText>https://www.R-project.org/</w:instrText>
        </w:r>
      </w:ins>
      <w:ins w:id="456" w:author="Alice Elizabeth Stears" w:date="2023-05-25T15:59:00Z">
        <w:r w:rsidR="00F43259">
          <w:instrText>"</w:instrText>
        </w:r>
        <w:r w:rsidR="00F43259">
          <w:fldChar w:fldCharType="separate"/>
        </w:r>
      </w:ins>
      <w:ins w:id="457" w:author="Alice Elizabeth Stears" w:date="2023-05-23T14:57:00Z">
        <w:r w:rsidR="00F43259" w:rsidRPr="00512E2C">
          <w:rPr>
            <w:rStyle w:val="Hyperlink"/>
          </w:rPr>
          <w:t>https://www.R-project.org/</w:t>
        </w:r>
      </w:ins>
      <w:ins w:id="458" w:author="Alice Elizabeth Stears" w:date="2023-05-25T15:59:00Z">
        <w:r w:rsidR="00F43259">
          <w:fldChar w:fldCharType="end"/>
        </w:r>
      </w:ins>
      <w:ins w:id="459" w:author="Alice Elizabeth Stears" w:date="2023-05-23T14:57:00Z">
        <w:r>
          <w:t>.</w:t>
        </w:r>
      </w:ins>
    </w:p>
    <w:p w14:paraId="0B85FE78" w14:textId="0D8F1A3C" w:rsidR="00F43259" w:rsidRPr="00F43259" w:rsidRDefault="00F43259" w:rsidP="00F43259">
      <w:pPr>
        <w:widowControl w:val="0"/>
        <w:autoSpaceDE w:val="0"/>
        <w:autoSpaceDN w:val="0"/>
        <w:adjustRightInd w:val="0"/>
        <w:spacing w:before="120" w:after="100"/>
        <w:ind w:left="480" w:hanging="480"/>
        <w:rPr>
          <w:noProof/>
          <w:color w:val="000000" w:themeColor="text1"/>
          <w:rPrChange w:id="460" w:author="Alice Elizabeth Stears" w:date="2023-05-25T15:59:00Z">
            <w:rPr/>
          </w:rPrChange>
        </w:rPr>
        <w:pPrChange w:id="461" w:author="Alice Elizabeth Stears" w:date="2023-05-25T15:59:00Z">
          <w:pPr>
            <w:ind w:left="730" w:right="208"/>
          </w:pPr>
        </w:pPrChange>
      </w:pPr>
      <w:ins w:id="462" w:author="Alice Elizabeth Stears" w:date="2023-05-25T15:59:00Z">
        <w:r w:rsidRPr="001626B1">
          <w:rPr>
            <w:noProof/>
            <w:color w:val="000000" w:themeColor="text1"/>
          </w:rPr>
          <w:t xml:space="preserve">Rabinowitz, D. 1981. Seven forms of rarity. Page </w:t>
        </w:r>
        <w:r w:rsidRPr="001626B1">
          <w:rPr>
            <w:i/>
            <w:iCs/>
            <w:noProof/>
            <w:color w:val="000000" w:themeColor="text1"/>
          </w:rPr>
          <w:t>in</w:t>
        </w:r>
        <w:r w:rsidRPr="001626B1">
          <w:rPr>
            <w:noProof/>
            <w:color w:val="000000" w:themeColor="text1"/>
          </w:rPr>
          <w:t xml:space="preserve"> H. Synge, editor. The Biological aspects of rare plant conservation. John W</w:t>
        </w:r>
        <w:r>
          <w:rPr>
            <w:noProof/>
            <w:color w:val="000000" w:themeColor="text1"/>
          </w:rPr>
          <w:t>i</w:t>
        </w:r>
        <w:r w:rsidRPr="001626B1">
          <w:rPr>
            <w:noProof/>
            <w:color w:val="000000" w:themeColor="text1"/>
          </w:rPr>
          <w:t>ley &amp; Sons, Ltd.</w:t>
        </w:r>
      </w:ins>
    </w:p>
    <w:p w14:paraId="03F8584B" w14:textId="69061CEC" w:rsidR="005E35A7" w:rsidRPr="00D123CF" w:rsidDel="00F13B71" w:rsidRDefault="005E35A7" w:rsidP="00212B7A">
      <w:pPr>
        <w:ind w:left="720" w:hanging="720"/>
        <w:contextualSpacing/>
        <w:rPr>
          <w:del w:id="463" w:author="Alice Elizabeth Stears" w:date="2023-05-23T14:58:00Z"/>
          <w:szCs w:val="24"/>
        </w:rPr>
      </w:pPr>
      <w:del w:id="464" w:author="Alice Elizabeth Stears" w:date="2023-05-23T14:58:00Z">
        <w:r w:rsidRPr="008A07C2" w:rsidDel="00F13B71">
          <w:rPr>
            <w:szCs w:val="24"/>
          </w:rPr>
          <w:lastRenderedPageBreak/>
          <w:delText>R Core Team. 2014. R: a language and environment for statistical</w:delText>
        </w:r>
        <w:r w:rsidDel="00F13B71">
          <w:rPr>
            <w:szCs w:val="24"/>
          </w:rPr>
          <w:delText xml:space="preserve"> </w:delText>
        </w:r>
        <w:r w:rsidRPr="008A07C2" w:rsidDel="00F13B71">
          <w:rPr>
            <w:szCs w:val="24"/>
          </w:rPr>
          <w:delText xml:space="preserve">computing. R Foundation for </w:delText>
        </w:r>
        <w:r w:rsidRPr="00D123CF" w:rsidDel="00F13B71">
          <w:rPr>
            <w:szCs w:val="24"/>
          </w:rPr>
          <w:delText>Statistical Computing, Vienna, Austria.</w:delText>
        </w:r>
      </w:del>
    </w:p>
    <w:p w14:paraId="695FE712" w14:textId="77777777" w:rsidR="001F4F2E" w:rsidRPr="00D123CF" w:rsidRDefault="00C918AE">
      <w:pPr>
        <w:ind w:left="719" w:right="208" w:hanging="720"/>
      </w:pPr>
      <w:r w:rsidRPr="00D123CF">
        <w:t xml:space="preserve">Raven, P.H. and D.P. Gregory. 1972. A revision of the genus </w:t>
      </w:r>
      <w:r w:rsidRPr="00D123CF">
        <w:rPr>
          <w:i/>
        </w:rPr>
        <w:t>Gaura</w:t>
      </w:r>
      <w:r w:rsidRPr="00D123CF">
        <w:t xml:space="preserve"> (Onagraceae). Memoirs Torrey Botanical Club 23:1-96. </w:t>
      </w:r>
    </w:p>
    <w:p w14:paraId="63578A0D" w14:textId="1C6EC984" w:rsidR="00BE1B06" w:rsidRDefault="00BE1B06">
      <w:pPr>
        <w:ind w:left="719" w:right="208" w:hanging="720"/>
      </w:pPr>
      <w:r w:rsidRPr="00AC58AE">
        <w:t>Stears, A. E. 2022.  Trait-based plant demographic response to environmental change. PhD Dissertation. Department of Botany, University of Wyoming, Laramie.</w:t>
      </w:r>
    </w:p>
    <w:p w14:paraId="1F3095BA" w14:textId="3C952BE0" w:rsidR="001F4F2E" w:rsidRDefault="00C918AE">
      <w:pPr>
        <w:ind w:left="719" w:right="208" w:hanging="720"/>
      </w:pPr>
      <w:r>
        <w:t xml:space="preserve">Stevenson, A. 1997. Soil survey of Laramie County, Wyoming – western half. United States Department of Agriculture, Natural Resource Conservation Service. U.S. Government Printing Office, Washington, D.C. </w:t>
      </w:r>
    </w:p>
    <w:p w14:paraId="25ECC189" w14:textId="77777777" w:rsidR="001F4F2E" w:rsidRDefault="00C918AE" w:rsidP="00075B0B">
      <w:pPr>
        <w:spacing w:after="0"/>
        <w:ind w:left="719" w:right="208" w:hanging="720"/>
      </w:pPr>
      <w:r>
        <w:t xml:space="preserve">Tuthill, D.E. and G.K. Brown. 2003. Inter-simple sequence repeat (ISSR) variation in three populations of </w:t>
      </w:r>
      <w:r>
        <w:rPr>
          <w:i/>
        </w:rPr>
        <w:t>Gaura neomexicana</w:t>
      </w:r>
      <w:r>
        <w:t xml:space="preserve"> ssp. </w:t>
      </w:r>
      <w:r>
        <w:rPr>
          <w:i/>
        </w:rPr>
        <w:t xml:space="preserve">coloradensis </w:t>
      </w:r>
      <w:r>
        <w:t xml:space="preserve">(Onagraceae), F. E.  Warren Air Force Base, Cheyenne, Wyoming. Western North American Naturalist 63(2):251-257. </w:t>
      </w:r>
    </w:p>
    <w:p w14:paraId="06C96AC2" w14:textId="77777777" w:rsidR="001F4F2E" w:rsidRDefault="00C918AE">
      <w:pPr>
        <w:ind w:left="9" w:right="208"/>
      </w:pPr>
      <w:r>
        <w:t xml:space="preserve">USDI Fish and Wildlife Service. 2000. Endangered and Threatened wildlife and plants: </w:t>
      </w:r>
    </w:p>
    <w:p w14:paraId="78113A9D" w14:textId="77777777" w:rsidR="00AE73F4" w:rsidRPr="00EE5C32" w:rsidRDefault="00C918AE" w:rsidP="00212B7A">
      <w:pPr>
        <w:ind w:left="720" w:right="385" w:firstLine="13"/>
        <w:rPr>
          <w:szCs w:val="24"/>
        </w:rPr>
      </w:pPr>
      <w:r>
        <w:t>Threatened status for the Colorado butterfly plant (</w:t>
      </w:r>
      <w:r>
        <w:rPr>
          <w:i/>
        </w:rPr>
        <w:t>Gaura neomexicana</w:t>
      </w:r>
      <w:r>
        <w:t xml:space="preserve"> ssp. </w:t>
      </w:r>
      <w:r>
        <w:rPr>
          <w:i/>
        </w:rPr>
        <w:t>coloradensis</w:t>
      </w:r>
      <w:r>
        <w:t xml:space="preserve">) from southeastern Wyoming, northcentral Colorado, and extreme western Nebraska. </w:t>
      </w:r>
      <w:r w:rsidRPr="00EE5C32">
        <w:rPr>
          <w:szCs w:val="24"/>
        </w:rPr>
        <w:t xml:space="preserve">Federal Register 65(202):62302-62310 by Mary Jennings. </w:t>
      </w:r>
      <w:r w:rsidRPr="00EE5C32">
        <w:rPr>
          <w:color w:val="333333"/>
          <w:szCs w:val="24"/>
        </w:rPr>
        <w:t xml:space="preserve">USDI Fish and Wildlife Service. 2010. Recovery outline for </w:t>
      </w:r>
      <w:r w:rsidRPr="00EE5C32">
        <w:rPr>
          <w:i/>
          <w:color w:val="333333"/>
          <w:szCs w:val="24"/>
        </w:rPr>
        <w:t xml:space="preserve">Gaura neomexicana </w:t>
      </w:r>
      <w:r w:rsidRPr="00EE5C32">
        <w:rPr>
          <w:color w:val="333333"/>
          <w:szCs w:val="24"/>
        </w:rPr>
        <w:t xml:space="preserve">ssp. </w:t>
      </w:r>
      <w:r w:rsidRPr="00EE5C32">
        <w:rPr>
          <w:i/>
          <w:color w:val="333333"/>
          <w:szCs w:val="24"/>
        </w:rPr>
        <w:t>coloradensis</w:t>
      </w:r>
      <w:r w:rsidRPr="00EE5C32">
        <w:rPr>
          <w:color w:val="333333"/>
          <w:szCs w:val="24"/>
        </w:rPr>
        <w:t xml:space="preserve"> (Colorado Butterfly Plant). Posted electronically at: </w:t>
      </w:r>
      <w:hyperlink r:id="rId58">
        <w:r w:rsidRPr="00EE5C32">
          <w:rPr>
            <w:color w:val="0000FF"/>
            <w:szCs w:val="24"/>
            <w:u w:val="single" w:color="0000FF"/>
          </w:rPr>
          <w:t>http://ecos.fws.gove/tess_public/pub/listedPlants.jsp</w:t>
        </w:r>
      </w:hyperlink>
      <w:hyperlink r:id="rId59">
        <w:r w:rsidRPr="00EE5C32">
          <w:rPr>
            <w:color w:val="333333"/>
            <w:szCs w:val="24"/>
          </w:rPr>
          <w:t xml:space="preserve"> </w:t>
        </w:r>
      </w:hyperlink>
      <w:r w:rsidRPr="00EE5C32">
        <w:rPr>
          <w:color w:val="333333"/>
          <w:szCs w:val="24"/>
        </w:rPr>
        <w:t>.</w:t>
      </w:r>
      <w:r w:rsidRPr="00EE5C32">
        <w:rPr>
          <w:szCs w:val="24"/>
        </w:rPr>
        <w:t xml:space="preserve"> </w:t>
      </w:r>
      <w:r w:rsidR="00AE73F4" w:rsidRPr="00EE5C32">
        <w:rPr>
          <w:szCs w:val="24"/>
        </w:rPr>
        <w:fldChar w:fldCharType="begin"/>
      </w:r>
      <w:r w:rsidR="00AE73F4" w:rsidRPr="00EE5C32">
        <w:rPr>
          <w:szCs w:val="24"/>
        </w:rPr>
        <w:instrText xml:space="preserve"> ADDIN EN.REFLIST </w:instrText>
      </w:r>
      <w:r w:rsidR="00AE73F4" w:rsidRPr="00EE5C32">
        <w:rPr>
          <w:szCs w:val="24"/>
        </w:rPr>
        <w:fldChar w:fldCharType="separate"/>
      </w:r>
    </w:p>
    <w:p w14:paraId="48028455" w14:textId="77777777" w:rsidR="007456BF" w:rsidRPr="00EE5C32" w:rsidRDefault="00AE73F4" w:rsidP="007456BF">
      <w:pPr>
        <w:pStyle w:val="EndNoteBibliography"/>
        <w:ind w:left="720" w:hanging="720"/>
        <w:contextualSpacing/>
        <w:rPr>
          <w:szCs w:val="24"/>
        </w:rPr>
      </w:pPr>
      <w:r w:rsidRPr="00EE5C32">
        <w:rPr>
          <w:szCs w:val="24"/>
        </w:rPr>
        <w:t xml:space="preserve"> U.S. Fish and Wildlife Service. 2019. Endangered and Threatened Wildlife and Plants; Removing </w:t>
      </w:r>
      <w:r w:rsidRPr="00EE5C32">
        <w:rPr>
          <w:i/>
          <w:szCs w:val="24"/>
        </w:rPr>
        <w:t>Oenothera coloradensis</w:t>
      </w:r>
      <w:r w:rsidRPr="00EE5C32">
        <w:rPr>
          <w:szCs w:val="24"/>
        </w:rPr>
        <w:t xml:space="preserve"> (Colorado Butterfly Plant) From the Federal List of Endangered and Threatened Plants. </w:t>
      </w:r>
      <w:r w:rsidRPr="00EE5C32">
        <w:rPr>
          <w:szCs w:val="24"/>
        </w:rPr>
        <w:fldChar w:fldCharType="end"/>
      </w:r>
      <w:r w:rsidRPr="00EE5C32">
        <w:rPr>
          <w:szCs w:val="24"/>
        </w:rPr>
        <w:t>84, No. 214: 59570-59588.</w:t>
      </w:r>
    </w:p>
    <w:p w14:paraId="239B8EEA" w14:textId="77777777" w:rsidR="007456BF" w:rsidRPr="00EE5C32" w:rsidRDefault="00C918AE" w:rsidP="007456BF">
      <w:pPr>
        <w:pStyle w:val="EndNoteBibliography"/>
        <w:ind w:left="720" w:hanging="720"/>
        <w:contextualSpacing/>
        <w:rPr>
          <w:szCs w:val="24"/>
        </w:rPr>
      </w:pPr>
      <w:r w:rsidRPr="00EE5C32">
        <w:rPr>
          <w:szCs w:val="24"/>
        </w:rPr>
        <w:t xml:space="preserve">USDI Geological Survey. 1989. National Water Summary 1988-1989 – Floods and Droughts: WYOMING, posted electronically by the U.S. Geological Survey at: </w:t>
      </w:r>
      <w:hyperlink r:id="rId60">
        <w:r w:rsidRPr="00EE5C32">
          <w:rPr>
            <w:color w:val="0000FF"/>
            <w:szCs w:val="24"/>
            <w:u w:val="single" w:color="0000FF"/>
          </w:rPr>
          <w:t>https://www.usgs.gov/centers/wy</w:t>
        </w:r>
      </w:hyperlink>
      <w:hyperlink r:id="rId61">
        <w:r w:rsidRPr="00EE5C32">
          <w:rPr>
            <w:color w:val="0000FF"/>
            <w:szCs w:val="24"/>
            <w:u w:val="single" w:color="0000FF"/>
          </w:rPr>
          <w:t>-</w:t>
        </w:r>
      </w:hyperlink>
      <w:hyperlink r:id="rId62">
        <w:r w:rsidRPr="00EE5C32">
          <w:rPr>
            <w:color w:val="0000FF"/>
            <w:szCs w:val="24"/>
            <w:u w:val="single" w:color="0000FF"/>
          </w:rPr>
          <w:t>mt</w:t>
        </w:r>
      </w:hyperlink>
      <w:hyperlink r:id="rId63">
        <w:r w:rsidRPr="00EE5C32">
          <w:rPr>
            <w:color w:val="0000FF"/>
            <w:szCs w:val="24"/>
            <w:u w:val="single" w:color="0000FF"/>
          </w:rPr>
          <w:t>-</w:t>
        </w:r>
      </w:hyperlink>
      <w:hyperlink r:id="rId64">
        <w:r w:rsidRPr="00EE5C32">
          <w:rPr>
            <w:color w:val="0000FF"/>
            <w:szCs w:val="24"/>
            <w:u w:val="single" w:color="0000FF"/>
          </w:rPr>
          <w:t>water/</w:t>
        </w:r>
      </w:hyperlink>
      <w:hyperlink r:id="rId65">
        <w:r w:rsidRPr="00EE5C32">
          <w:rPr>
            <w:szCs w:val="24"/>
          </w:rPr>
          <w:t xml:space="preserve"> </w:t>
        </w:r>
      </w:hyperlink>
      <w:r w:rsidRPr="00EE5C32">
        <w:rPr>
          <w:szCs w:val="24"/>
        </w:rPr>
        <w:t xml:space="preserve">. </w:t>
      </w:r>
    </w:p>
    <w:p w14:paraId="21C67F47" w14:textId="77777777" w:rsidR="007456BF" w:rsidRPr="00EE5C32" w:rsidRDefault="00C918AE" w:rsidP="007456BF">
      <w:pPr>
        <w:pStyle w:val="EndNoteBibliography"/>
        <w:ind w:left="720" w:hanging="720"/>
        <w:contextualSpacing/>
        <w:rPr>
          <w:szCs w:val="24"/>
        </w:rPr>
      </w:pPr>
      <w:r w:rsidRPr="00EE5C32">
        <w:rPr>
          <w:szCs w:val="24"/>
        </w:rPr>
        <w:t>USDI Geological Survey. 201</w:t>
      </w:r>
      <w:r w:rsidR="00C135F3" w:rsidRPr="00EE5C32">
        <w:rPr>
          <w:szCs w:val="24"/>
        </w:rPr>
        <w:t>8</w:t>
      </w:r>
      <w:r w:rsidRPr="00EE5C32">
        <w:rPr>
          <w:szCs w:val="24"/>
        </w:rPr>
        <w:t>. Water resources site inventory for USGS stream gauge 06755960 on Crow Creek at 19</w:t>
      </w:r>
      <w:r w:rsidRPr="00EE5C32">
        <w:rPr>
          <w:szCs w:val="24"/>
          <w:vertAlign w:val="superscript"/>
        </w:rPr>
        <w:t>th</w:t>
      </w:r>
      <w:r w:rsidRPr="00EE5C32">
        <w:rPr>
          <w:szCs w:val="24"/>
        </w:rPr>
        <w:t xml:space="preserve"> Street in Cheyenne, WY posted electronically by the U.S. Geological Survey at: </w:t>
      </w:r>
      <w:hyperlink r:id="rId66">
        <w:r w:rsidRPr="00EE5C32">
          <w:rPr>
            <w:color w:val="0000FF"/>
            <w:szCs w:val="24"/>
            <w:u w:val="single" w:color="0000FF"/>
          </w:rPr>
          <w:t>http://waterdata.usgs.gov/wy/nwis/inventory/?site_no=06755960</w:t>
        </w:r>
      </w:hyperlink>
      <w:hyperlink r:id="rId67">
        <w:r w:rsidRPr="00EE5C32">
          <w:rPr>
            <w:szCs w:val="24"/>
          </w:rPr>
          <w:t>.</w:t>
        </w:r>
      </w:hyperlink>
      <w:r w:rsidRPr="00EE5C32">
        <w:rPr>
          <w:szCs w:val="24"/>
        </w:rPr>
        <w:t xml:space="preserve">   </w:t>
      </w:r>
    </w:p>
    <w:p w14:paraId="570D7938" w14:textId="2EDE69A9" w:rsidR="0009149A" w:rsidRDefault="00C918AE" w:rsidP="007456BF">
      <w:pPr>
        <w:pStyle w:val="EndNoteBibliography"/>
        <w:ind w:left="720" w:hanging="720"/>
        <w:contextualSpacing/>
      </w:pPr>
      <w:r>
        <w:t>USDI National Oceanic and Atmospheric Administration – Western Regional Climate Center. 20</w:t>
      </w:r>
      <w:r w:rsidR="00D123CF">
        <w:t>2</w:t>
      </w:r>
      <w:r w:rsidR="00256E0F">
        <w:t>2</w:t>
      </w:r>
      <w:r>
        <w:t>. Mean monthly temperature and precipitation data for Cheyenne, Wyoming. Posted electronically at:</w:t>
      </w:r>
      <w:hyperlink r:id="rId68">
        <w:r>
          <w:t xml:space="preserve"> </w:t>
        </w:r>
      </w:hyperlink>
      <w:r w:rsidR="00A2053B" w:rsidRPr="00A2053B">
        <w:t xml:space="preserve"> </w:t>
      </w:r>
      <w:hyperlink r:id="rId69" w:history="1">
        <w:r w:rsidR="00A2053B" w:rsidRPr="009D0551">
          <w:rPr>
            <w:rStyle w:val="Hyperlink"/>
          </w:rPr>
          <w:t>https://wrcc.dri.edu/cgi-bin/cliMAIN.pl?wy1675</w:t>
        </w:r>
      </w:hyperlink>
      <w:r w:rsidR="00A2053B">
        <w:t xml:space="preserve"> </w:t>
      </w:r>
      <w:hyperlink r:id="rId70">
        <w:r>
          <w:t xml:space="preserve"> </w:t>
        </w:r>
      </w:hyperlink>
      <w:r w:rsidR="00D123CF">
        <w:t>[Downloaded 202</w:t>
      </w:r>
      <w:r w:rsidR="00A2053B">
        <w:t>2</w:t>
      </w:r>
      <w:r w:rsidR="00D123CF">
        <w:t>]</w:t>
      </w:r>
      <w:r w:rsidR="0009149A">
        <w:t>.</w:t>
      </w:r>
    </w:p>
    <w:p w14:paraId="3AF03C8D" w14:textId="6572DB74" w:rsidR="00516E79" w:rsidRDefault="00516E79" w:rsidP="0049677B">
      <w:pPr>
        <w:pStyle w:val="EndNoteBibliography"/>
        <w:ind w:left="720" w:hanging="720"/>
        <w:contextualSpacing/>
      </w:pPr>
      <w:r>
        <w:t>Wepprich, T.</w:t>
      </w:r>
      <w:r w:rsidR="008204E5">
        <w:t xml:space="preserve"> et al.</w:t>
      </w:r>
      <w:r>
        <w:t xml:space="preserve"> </w:t>
      </w:r>
      <w:r w:rsidR="00A5311D">
        <w:t>In progress</w:t>
      </w:r>
      <w:r>
        <w:t xml:space="preserve">. </w:t>
      </w:r>
      <w:r w:rsidR="008204E5" w:rsidRPr="008204E5">
        <w:t xml:space="preserve">Population models and forecasts using long-term monitoring data for a recently delisted riparian forb, </w:t>
      </w:r>
      <w:r w:rsidR="008204E5" w:rsidRPr="008204E5">
        <w:rPr>
          <w:i/>
        </w:rPr>
        <w:t>Oenothera coloradensis</w:t>
      </w:r>
      <w:r w:rsidR="008204E5" w:rsidRPr="008204E5">
        <w:t xml:space="preserve"> (Colorado butterfly plant</w:t>
      </w:r>
      <w:r>
        <w:t xml:space="preserve">.  </w:t>
      </w:r>
    </w:p>
    <w:p w14:paraId="2D4FB395" w14:textId="77777777" w:rsidR="005E35A7" w:rsidRDefault="005E35A7" w:rsidP="0049677B">
      <w:pPr>
        <w:pStyle w:val="EndNoteBibliography"/>
        <w:ind w:left="720" w:hanging="720"/>
        <w:contextualSpacing/>
      </w:pPr>
      <w:r>
        <w:rPr>
          <w:szCs w:val="24"/>
        </w:rPr>
        <w:t>Wood, S.</w:t>
      </w:r>
      <w:r w:rsidRPr="008A07C2">
        <w:rPr>
          <w:szCs w:val="24"/>
        </w:rPr>
        <w:t>N. 2011. Fast stable restricted maximum likelihood and</w:t>
      </w:r>
      <w:r>
        <w:rPr>
          <w:szCs w:val="24"/>
        </w:rPr>
        <w:t xml:space="preserve"> </w:t>
      </w:r>
      <w:r w:rsidRPr="008A07C2">
        <w:rPr>
          <w:szCs w:val="24"/>
        </w:rPr>
        <w:t>marginal likelihood estimation of semiparametric generalized linear</w:t>
      </w:r>
      <w:r>
        <w:rPr>
          <w:szCs w:val="24"/>
        </w:rPr>
        <w:t xml:space="preserve"> </w:t>
      </w:r>
      <w:r w:rsidRPr="008A07C2">
        <w:rPr>
          <w:szCs w:val="24"/>
        </w:rPr>
        <w:t>models. Journal of the Roy</w:t>
      </w:r>
      <w:r w:rsidR="009477A6">
        <w:rPr>
          <w:szCs w:val="24"/>
        </w:rPr>
        <w:t>al Statistical Society (B) 73:3-</w:t>
      </w:r>
      <w:r w:rsidRPr="008A07C2">
        <w:rPr>
          <w:szCs w:val="24"/>
        </w:rPr>
        <w:t>36.</w:t>
      </w:r>
    </w:p>
    <w:sectPr w:rsidR="005E35A7">
      <w:footerReference w:type="even" r:id="rId71"/>
      <w:footerReference w:type="default" r:id="rId72"/>
      <w:footerReference w:type="first" r:id="rId73"/>
      <w:pgSz w:w="12240" w:h="15840"/>
      <w:pgMar w:top="1442" w:right="1229" w:bottom="1431" w:left="1440" w:header="720" w:footer="726"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8" w:author="Alice Elizabeth Stears" w:date="2023-05-25T11:37:00Z" w:initials="AS">
    <w:p w14:paraId="0B30A955" w14:textId="77777777" w:rsidR="00265FD9" w:rsidRDefault="00265FD9" w:rsidP="008E1384">
      <w:r>
        <w:rPr>
          <w:rStyle w:val="CommentReference"/>
        </w:rPr>
        <w:annotationRef/>
      </w:r>
      <w:r>
        <w:rPr>
          <w:sz w:val="20"/>
          <w:szCs w:val="20"/>
        </w:rPr>
        <w:t>What do you mean by “idle?” It may be better to use a word like “stable?”</w:t>
      </w:r>
    </w:p>
  </w:comment>
  <w:comment w:id="79" w:author="Alice Elizabeth Stears" w:date="2023-05-25T11:38:00Z" w:initials="AS">
    <w:p w14:paraId="3F14D57F" w14:textId="77777777" w:rsidR="003D6F2E" w:rsidRDefault="003D6F2E" w:rsidP="008B5DC0">
      <w:r>
        <w:rPr>
          <w:rStyle w:val="CommentReference"/>
        </w:rPr>
        <w:annotationRef/>
      </w:r>
      <w:r>
        <w:rPr>
          <w:sz w:val="20"/>
          <w:szCs w:val="20"/>
        </w:rPr>
        <w:t>Third?</w:t>
      </w:r>
    </w:p>
  </w:comment>
  <w:comment w:id="80" w:author="Alice Elizabeth Stears" w:date="2023-05-25T11:38:00Z" w:initials="AS">
    <w:p w14:paraId="213F82EF" w14:textId="77777777" w:rsidR="003D6F2E" w:rsidRDefault="003D6F2E" w:rsidP="00C3057E">
      <w:r>
        <w:rPr>
          <w:rStyle w:val="CommentReference"/>
        </w:rPr>
        <w:annotationRef/>
      </w:r>
      <w:r>
        <w:rPr>
          <w:sz w:val="20"/>
          <w:szCs w:val="20"/>
        </w:rPr>
        <w:t>Maybe remove this?</w:t>
      </w:r>
    </w:p>
  </w:comment>
  <w:comment w:id="153" w:author="Alice Elizabeth Stears" w:date="2023-05-25T11:36:00Z" w:initials="AS">
    <w:p w14:paraId="492E7CAD" w14:textId="1F0B7903" w:rsidR="00265FD9" w:rsidRDefault="00265FD9" w:rsidP="004F11B0">
      <w:r>
        <w:rPr>
          <w:rStyle w:val="CommentReference"/>
        </w:rPr>
        <w:annotationRef/>
      </w:r>
      <w:r>
        <w:rPr>
          <w:sz w:val="20"/>
          <w:szCs w:val="20"/>
        </w:rPr>
        <w:t>Should this be 2008?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30A955" w15:done="0"/>
  <w15:commentEx w15:paraId="3F14D57F" w15:done="0"/>
  <w15:commentEx w15:paraId="213F82EF" w15:done="0"/>
  <w15:commentEx w15:paraId="492E7CA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9C6EA" w16cex:dateUtc="2023-05-25T17:37:00Z"/>
  <w16cex:commentExtensible w16cex:durableId="2819C740" w16cex:dateUtc="2023-05-25T17:38:00Z"/>
  <w16cex:commentExtensible w16cex:durableId="2819C750" w16cex:dateUtc="2023-05-25T17:38:00Z"/>
  <w16cex:commentExtensible w16cex:durableId="2819C6B9" w16cex:dateUtc="2023-05-25T17: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30A955" w16cid:durableId="2819C6EA"/>
  <w16cid:commentId w16cid:paraId="3F14D57F" w16cid:durableId="2819C740"/>
  <w16cid:commentId w16cid:paraId="213F82EF" w16cid:durableId="2819C750"/>
  <w16cid:commentId w16cid:paraId="492E7CAD" w16cid:durableId="2819C6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47959" w14:textId="77777777" w:rsidR="009B0EB8" w:rsidRDefault="009B0EB8">
      <w:pPr>
        <w:spacing w:after="0" w:line="240" w:lineRule="auto"/>
      </w:pPr>
      <w:r>
        <w:separator/>
      </w:r>
    </w:p>
  </w:endnote>
  <w:endnote w:type="continuationSeparator" w:id="0">
    <w:p w14:paraId="0B9D9108" w14:textId="77777777" w:rsidR="009B0EB8" w:rsidRDefault="009B0EB8">
      <w:pPr>
        <w:spacing w:after="0" w:line="240" w:lineRule="auto"/>
      </w:pPr>
      <w:r>
        <w:continuationSeparator/>
      </w:r>
    </w:p>
  </w:endnote>
  <w:endnote w:type="continuationNotice" w:id="1">
    <w:p w14:paraId="245D0241" w14:textId="77777777" w:rsidR="009B0EB8" w:rsidRDefault="009B0E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DD43" w14:textId="77777777" w:rsidR="00C4278A" w:rsidRDefault="00C4278A">
    <w:pPr>
      <w:spacing w:after="0" w:line="259" w:lineRule="auto"/>
      <w:ind w:left="9" w:firstLine="0"/>
      <w:jc w:val="center"/>
    </w:pPr>
    <w:r>
      <w:fldChar w:fldCharType="begin"/>
    </w:r>
    <w:r>
      <w:instrText xml:space="preserve"> PAGE   \* MERGEFORMAT </w:instrText>
    </w:r>
    <w:r>
      <w:fldChar w:fldCharType="separate"/>
    </w:r>
    <w:r>
      <w:t>ii</w:t>
    </w:r>
    <w:r>
      <w:fldChar w:fldCharType="end"/>
    </w:r>
    <w:r>
      <w:t xml:space="preserve"> </w:t>
    </w:r>
  </w:p>
  <w:p w14:paraId="1BA32923" w14:textId="77777777" w:rsidR="00C4278A" w:rsidRDefault="00C4278A">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5A5E5" w14:textId="063F9D3C" w:rsidR="00C4278A" w:rsidRDefault="00C4278A">
    <w:pPr>
      <w:spacing w:after="0" w:line="259" w:lineRule="auto"/>
      <w:ind w:left="9" w:firstLine="0"/>
      <w:jc w:val="center"/>
    </w:pPr>
    <w:r>
      <w:fldChar w:fldCharType="begin"/>
    </w:r>
    <w:r>
      <w:instrText xml:space="preserve"> PAGE   \* MERGEFORMAT </w:instrText>
    </w:r>
    <w:r>
      <w:fldChar w:fldCharType="separate"/>
    </w:r>
    <w:r w:rsidR="00CD7799">
      <w:rPr>
        <w:noProof/>
      </w:rPr>
      <w:t>v</w:t>
    </w:r>
    <w:r>
      <w:fldChar w:fldCharType="end"/>
    </w:r>
    <w:r>
      <w:t xml:space="preserve"> </w:t>
    </w:r>
  </w:p>
  <w:p w14:paraId="0E7A228D" w14:textId="77777777" w:rsidR="00C4278A" w:rsidRDefault="00C4278A">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C73A4" w14:textId="77777777" w:rsidR="00C4278A" w:rsidRDefault="00C4278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59A56" w14:textId="77777777" w:rsidR="00C4278A" w:rsidRDefault="00C4278A">
    <w:pPr>
      <w:spacing w:after="0" w:line="259" w:lineRule="auto"/>
      <w:ind w:left="0" w:right="209" w:firstLine="0"/>
      <w:jc w:val="center"/>
    </w:pPr>
    <w:r>
      <w:fldChar w:fldCharType="begin"/>
    </w:r>
    <w:r>
      <w:instrText xml:space="preserve"> PAGE   \* MERGEFORMAT </w:instrText>
    </w:r>
    <w:r>
      <w:fldChar w:fldCharType="separate"/>
    </w:r>
    <w:r>
      <w:t>1</w:t>
    </w:r>
    <w:r>
      <w:fldChar w:fldCharType="end"/>
    </w:r>
    <w:r>
      <w:t xml:space="preserve"> </w:t>
    </w:r>
  </w:p>
  <w:p w14:paraId="212E8546" w14:textId="77777777" w:rsidR="00C4278A" w:rsidRDefault="00C4278A">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EB660" w14:textId="71B4F8BE" w:rsidR="00C4278A" w:rsidRDefault="00C4278A">
    <w:pPr>
      <w:spacing w:after="0" w:line="259" w:lineRule="auto"/>
      <w:ind w:left="0" w:right="209" w:firstLine="0"/>
      <w:jc w:val="center"/>
    </w:pPr>
    <w:r>
      <w:fldChar w:fldCharType="begin"/>
    </w:r>
    <w:r>
      <w:instrText xml:space="preserve"> PAGE   \* MERGEFORMAT </w:instrText>
    </w:r>
    <w:r>
      <w:fldChar w:fldCharType="separate"/>
    </w:r>
    <w:r w:rsidR="00CD7799">
      <w:rPr>
        <w:noProof/>
      </w:rPr>
      <w:t>17</w:t>
    </w:r>
    <w:r>
      <w:fldChar w:fldCharType="end"/>
    </w:r>
    <w:r>
      <w:t xml:space="preserve"> </w:t>
    </w:r>
  </w:p>
  <w:p w14:paraId="0ED73DDF" w14:textId="77777777" w:rsidR="00C4278A" w:rsidRDefault="00C4278A">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7A1A6" w14:textId="77777777" w:rsidR="00C4278A" w:rsidRDefault="00C4278A">
    <w:pPr>
      <w:spacing w:after="0" w:line="259" w:lineRule="auto"/>
      <w:ind w:left="0" w:right="209" w:firstLine="0"/>
      <w:jc w:val="center"/>
    </w:pPr>
    <w:r>
      <w:fldChar w:fldCharType="begin"/>
    </w:r>
    <w:r>
      <w:instrText xml:space="preserve"> PAGE   \* MERGEFORMAT </w:instrText>
    </w:r>
    <w:r>
      <w:fldChar w:fldCharType="separate"/>
    </w:r>
    <w:r>
      <w:t>1</w:t>
    </w:r>
    <w:r>
      <w:fldChar w:fldCharType="end"/>
    </w:r>
    <w:r>
      <w:t xml:space="preserve"> </w:t>
    </w:r>
  </w:p>
  <w:p w14:paraId="42515B1C" w14:textId="77777777" w:rsidR="00C4278A" w:rsidRDefault="00C4278A">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0D00E" w14:textId="77777777" w:rsidR="009B0EB8" w:rsidRDefault="009B0EB8">
      <w:pPr>
        <w:spacing w:after="0" w:line="269" w:lineRule="auto"/>
        <w:ind w:left="0" w:right="148" w:firstLine="0"/>
      </w:pPr>
      <w:r>
        <w:separator/>
      </w:r>
    </w:p>
  </w:footnote>
  <w:footnote w:type="continuationSeparator" w:id="0">
    <w:p w14:paraId="01CC1EE3" w14:textId="77777777" w:rsidR="009B0EB8" w:rsidRDefault="009B0EB8">
      <w:pPr>
        <w:spacing w:after="0" w:line="269" w:lineRule="auto"/>
        <w:ind w:left="0" w:right="148" w:firstLine="0"/>
      </w:pPr>
      <w:r>
        <w:continuationSeparator/>
      </w:r>
    </w:p>
  </w:footnote>
  <w:footnote w:type="continuationNotice" w:id="1">
    <w:p w14:paraId="69F05EE0" w14:textId="77777777" w:rsidR="009B0EB8" w:rsidRDefault="009B0EB8">
      <w:pPr>
        <w:spacing w:after="0" w:line="240" w:lineRule="auto"/>
      </w:pPr>
    </w:p>
  </w:footnote>
  <w:footnote w:id="2">
    <w:p w14:paraId="736D98A6" w14:textId="49555E42" w:rsidR="00C4278A" w:rsidRDefault="00C4278A">
      <w:pPr>
        <w:pStyle w:val="FootnoteText"/>
      </w:pPr>
      <w:r>
        <w:rPr>
          <w:rStyle w:val="FootnoteReference"/>
        </w:rPr>
        <w:footnoteRef/>
      </w:r>
      <w:r>
        <w:t xml:space="preserve"> 202</w:t>
      </w:r>
      <w:ins w:id="69" w:author="Alice Elizabeth Stears" w:date="2023-05-25T11:40:00Z">
        <w:r w:rsidR="003D6F2E">
          <w:t>2</w:t>
        </w:r>
      </w:ins>
      <w:del w:id="70" w:author="Alice Elizabeth Stears" w:date="2023-05-25T11:40:00Z">
        <w:r w:rsidDel="003D6F2E">
          <w:delText>1</w:delText>
        </w:r>
      </w:del>
      <w:r>
        <w:t xml:space="preserve"> is the 3</w:t>
      </w:r>
      <w:ins w:id="71" w:author="Alice Elizabeth Stears" w:date="2023-05-25T11:40:00Z">
        <w:r w:rsidR="003D6F2E">
          <w:t>5</w:t>
        </w:r>
      </w:ins>
      <w:del w:id="72" w:author="Alice Elizabeth Stears" w:date="2023-05-25T11:40:00Z">
        <w:r w:rsidDel="003D6F2E">
          <w:delText>4</w:delText>
        </w:r>
      </w:del>
      <w:r w:rsidRPr="00B90610">
        <w:rPr>
          <w:vertAlign w:val="superscript"/>
        </w:rPr>
        <w:t>rd</w:t>
      </w:r>
      <w:r>
        <w:t xml:space="preserve"> </w:t>
      </w:r>
      <w:r w:rsidRPr="009C4283">
        <w:rPr>
          <w:u w:val="single"/>
        </w:rPr>
        <w:t>consecutive</w:t>
      </w:r>
      <w:r>
        <w:t xml:space="preserve"> year of monitoring at FEWAFB beginning in 1988, though monitoring data was not collected at the scale of creek segments until 1989, a scale used for PVA analysis.  The first year of data collecting was in 1986, making this the 3</w:t>
      </w:r>
      <w:ins w:id="73" w:author="Alice Elizabeth Stears" w:date="2023-05-25T11:40:00Z">
        <w:r w:rsidR="003D6F2E">
          <w:t>6</w:t>
        </w:r>
      </w:ins>
      <w:del w:id="74" w:author="Alice Elizabeth Stears" w:date="2023-05-25T11:40:00Z">
        <w:r w:rsidDel="003D6F2E">
          <w:delText>5</w:delText>
        </w:r>
      </w:del>
      <w:r w:rsidRPr="0030357A">
        <w:rPr>
          <w:vertAlign w:val="superscript"/>
        </w:rPr>
        <w:t>th</w:t>
      </w:r>
      <w:r>
        <w:t xml:space="preserve"> year of data collecting.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BA1377"/>
    <w:multiLevelType w:val="hybridMultilevel"/>
    <w:tmpl w:val="C04A7012"/>
    <w:lvl w:ilvl="0" w:tplc="C6B462C4">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72CFF4">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8648C4">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98517C">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26E2C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06DD12">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BEF0B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F48BFA">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56A9AC">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83328B9"/>
    <w:multiLevelType w:val="hybridMultilevel"/>
    <w:tmpl w:val="ED7AEBE4"/>
    <w:lvl w:ilvl="0" w:tplc="38047076">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98A5C2">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441C6C">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DA04EA">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207C6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C42E30">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7C488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046528">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985752">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478495780">
    <w:abstractNumId w:val="1"/>
  </w:num>
  <w:num w:numId="2" w16cid:durableId="13835571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ce Elizabeth Stears">
    <w15:presenceInfo w15:providerId="AD" w15:userId="S::astears@uwyo.edu::ebe74c89-9905-40c2-b6da-95b0fd6c9b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F2E"/>
    <w:rsid w:val="00001A57"/>
    <w:rsid w:val="00003F0E"/>
    <w:rsid w:val="000104DD"/>
    <w:rsid w:val="000138BE"/>
    <w:rsid w:val="0002387A"/>
    <w:rsid w:val="000251AF"/>
    <w:rsid w:val="0002527A"/>
    <w:rsid w:val="000258B3"/>
    <w:rsid w:val="0003513E"/>
    <w:rsid w:val="0004423F"/>
    <w:rsid w:val="00047A8F"/>
    <w:rsid w:val="00054443"/>
    <w:rsid w:val="0005601B"/>
    <w:rsid w:val="00056795"/>
    <w:rsid w:val="0006057E"/>
    <w:rsid w:val="00061EA7"/>
    <w:rsid w:val="0006628B"/>
    <w:rsid w:val="00074EFF"/>
    <w:rsid w:val="00075B0B"/>
    <w:rsid w:val="00076A1B"/>
    <w:rsid w:val="000775E2"/>
    <w:rsid w:val="000822A4"/>
    <w:rsid w:val="00086D90"/>
    <w:rsid w:val="00087628"/>
    <w:rsid w:val="0009149A"/>
    <w:rsid w:val="00092601"/>
    <w:rsid w:val="00092AB5"/>
    <w:rsid w:val="00094B01"/>
    <w:rsid w:val="000A1C38"/>
    <w:rsid w:val="000A5D59"/>
    <w:rsid w:val="000A661A"/>
    <w:rsid w:val="000B3BE7"/>
    <w:rsid w:val="000B45AC"/>
    <w:rsid w:val="000B63F9"/>
    <w:rsid w:val="000B64F8"/>
    <w:rsid w:val="000B73B1"/>
    <w:rsid w:val="000B7FB2"/>
    <w:rsid w:val="000C295C"/>
    <w:rsid w:val="000C7AEF"/>
    <w:rsid w:val="000C7C6B"/>
    <w:rsid w:val="000D1377"/>
    <w:rsid w:val="000D5A5A"/>
    <w:rsid w:val="000D5DEF"/>
    <w:rsid w:val="000E1F62"/>
    <w:rsid w:val="000E7721"/>
    <w:rsid w:val="000E7B48"/>
    <w:rsid w:val="000F0367"/>
    <w:rsid w:val="000F07AA"/>
    <w:rsid w:val="000F2326"/>
    <w:rsid w:val="000F2F90"/>
    <w:rsid w:val="000F3FD7"/>
    <w:rsid w:val="00101195"/>
    <w:rsid w:val="00106EBC"/>
    <w:rsid w:val="00106EC5"/>
    <w:rsid w:val="001074D8"/>
    <w:rsid w:val="00114B14"/>
    <w:rsid w:val="00116A24"/>
    <w:rsid w:val="001178A5"/>
    <w:rsid w:val="00117BD3"/>
    <w:rsid w:val="001358B0"/>
    <w:rsid w:val="001368CC"/>
    <w:rsid w:val="00136B68"/>
    <w:rsid w:val="00140259"/>
    <w:rsid w:val="0014542B"/>
    <w:rsid w:val="00147136"/>
    <w:rsid w:val="001474E4"/>
    <w:rsid w:val="0015644E"/>
    <w:rsid w:val="00161F02"/>
    <w:rsid w:val="00164EC9"/>
    <w:rsid w:val="0017134C"/>
    <w:rsid w:val="00174E60"/>
    <w:rsid w:val="00187565"/>
    <w:rsid w:val="00194A6C"/>
    <w:rsid w:val="001A0256"/>
    <w:rsid w:val="001A4203"/>
    <w:rsid w:val="001B0B18"/>
    <w:rsid w:val="001B294C"/>
    <w:rsid w:val="001B300F"/>
    <w:rsid w:val="001B7961"/>
    <w:rsid w:val="001C0F95"/>
    <w:rsid w:val="001C4652"/>
    <w:rsid w:val="001C6B7F"/>
    <w:rsid w:val="001D42E5"/>
    <w:rsid w:val="001D7530"/>
    <w:rsid w:val="001E2182"/>
    <w:rsid w:val="001E2BCD"/>
    <w:rsid w:val="001F1E00"/>
    <w:rsid w:val="001F293C"/>
    <w:rsid w:val="001F4966"/>
    <w:rsid w:val="001F4F2E"/>
    <w:rsid w:val="002104FC"/>
    <w:rsid w:val="0021059B"/>
    <w:rsid w:val="00212B7A"/>
    <w:rsid w:val="002201A0"/>
    <w:rsid w:val="002231F1"/>
    <w:rsid w:val="0022347C"/>
    <w:rsid w:val="002276EE"/>
    <w:rsid w:val="002363FC"/>
    <w:rsid w:val="002379FE"/>
    <w:rsid w:val="002410C4"/>
    <w:rsid w:val="00242D21"/>
    <w:rsid w:val="00244C33"/>
    <w:rsid w:val="00254019"/>
    <w:rsid w:val="00256E0F"/>
    <w:rsid w:val="00257162"/>
    <w:rsid w:val="002648E8"/>
    <w:rsid w:val="00265FD9"/>
    <w:rsid w:val="00266A6F"/>
    <w:rsid w:val="00266CCF"/>
    <w:rsid w:val="002726D9"/>
    <w:rsid w:val="00272AC8"/>
    <w:rsid w:val="00273DAD"/>
    <w:rsid w:val="002748B4"/>
    <w:rsid w:val="002752B4"/>
    <w:rsid w:val="00277002"/>
    <w:rsid w:val="002805E3"/>
    <w:rsid w:val="00281BC8"/>
    <w:rsid w:val="00285B7C"/>
    <w:rsid w:val="00287506"/>
    <w:rsid w:val="0028788B"/>
    <w:rsid w:val="0029270F"/>
    <w:rsid w:val="00294A5D"/>
    <w:rsid w:val="00294BDE"/>
    <w:rsid w:val="00295180"/>
    <w:rsid w:val="00295A69"/>
    <w:rsid w:val="002A0008"/>
    <w:rsid w:val="002A12EC"/>
    <w:rsid w:val="002B2600"/>
    <w:rsid w:val="002C095C"/>
    <w:rsid w:val="002C0EF7"/>
    <w:rsid w:val="002C2A56"/>
    <w:rsid w:val="002C396C"/>
    <w:rsid w:val="002C409C"/>
    <w:rsid w:val="002D7C99"/>
    <w:rsid w:val="002F0749"/>
    <w:rsid w:val="003022E7"/>
    <w:rsid w:val="0030279C"/>
    <w:rsid w:val="0030357A"/>
    <w:rsid w:val="00305D5C"/>
    <w:rsid w:val="003065B1"/>
    <w:rsid w:val="00307E7A"/>
    <w:rsid w:val="00310302"/>
    <w:rsid w:val="0032141C"/>
    <w:rsid w:val="00325613"/>
    <w:rsid w:val="003268B3"/>
    <w:rsid w:val="00330121"/>
    <w:rsid w:val="00330C26"/>
    <w:rsid w:val="00330E94"/>
    <w:rsid w:val="00331217"/>
    <w:rsid w:val="0033426D"/>
    <w:rsid w:val="00335FAD"/>
    <w:rsid w:val="0033673A"/>
    <w:rsid w:val="0034320D"/>
    <w:rsid w:val="00350B9D"/>
    <w:rsid w:val="00351092"/>
    <w:rsid w:val="0035227D"/>
    <w:rsid w:val="0035395F"/>
    <w:rsid w:val="003548D9"/>
    <w:rsid w:val="003558DA"/>
    <w:rsid w:val="003559F2"/>
    <w:rsid w:val="0035644B"/>
    <w:rsid w:val="00366277"/>
    <w:rsid w:val="00366967"/>
    <w:rsid w:val="003672A0"/>
    <w:rsid w:val="00371755"/>
    <w:rsid w:val="00373520"/>
    <w:rsid w:val="00381AB4"/>
    <w:rsid w:val="00385F3D"/>
    <w:rsid w:val="003931A7"/>
    <w:rsid w:val="00394504"/>
    <w:rsid w:val="003A0038"/>
    <w:rsid w:val="003A0329"/>
    <w:rsid w:val="003A38C7"/>
    <w:rsid w:val="003A49A7"/>
    <w:rsid w:val="003B0CC0"/>
    <w:rsid w:val="003B1719"/>
    <w:rsid w:val="003B17FD"/>
    <w:rsid w:val="003C1232"/>
    <w:rsid w:val="003C32CE"/>
    <w:rsid w:val="003C4BA8"/>
    <w:rsid w:val="003D5817"/>
    <w:rsid w:val="003D6E30"/>
    <w:rsid w:val="003D6F2E"/>
    <w:rsid w:val="003E1DF5"/>
    <w:rsid w:val="003E41B3"/>
    <w:rsid w:val="003E607C"/>
    <w:rsid w:val="003E60EF"/>
    <w:rsid w:val="003E6ABA"/>
    <w:rsid w:val="003F12F0"/>
    <w:rsid w:val="00400CF7"/>
    <w:rsid w:val="00400EDC"/>
    <w:rsid w:val="00406267"/>
    <w:rsid w:val="0040705A"/>
    <w:rsid w:val="004121BE"/>
    <w:rsid w:val="00421D26"/>
    <w:rsid w:val="004235BA"/>
    <w:rsid w:val="00424709"/>
    <w:rsid w:val="004342FF"/>
    <w:rsid w:val="00437514"/>
    <w:rsid w:val="00437B4D"/>
    <w:rsid w:val="00442EB7"/>
    <w:rsid w:val="00445CB0"/>
    <w:rsid w:val="004519FE"/>
    <w:rsid w:val="00464A34"/>
    <w:rsid w:val="00471DF3"/>
    <w:rsid w:val="004721FA"/>
    <w:rsid w:val="00475349"/>
    <w:rsid w:val="00477F51"/>
    <w:rsid w:val="00480D7B"/>
    <w:rsid w:val="00481EBD"/>
    <w:rsid w:val="004920DA"/>
    <w:rsid w:val="0049677B"/>
    <w:rsid w:val="004B7589"/>
    <w:rsid w:val="004B7E8B"/>
    <w:rsid w:val="004C1333"/>
    <w:rsid w:val="004C5429"/>
    <w:rsid w:val="004C6344"/>
    <w:rsid w:val="004C739C"/>
    <w:rsid w:val="004C7E74"/>
    <w:rsid w:val="004D2F51"/>
    <w:rsid w:val="004E1322"/>
    <w:rsid w:val="004E3312"/>
    <w:rsid w:val="004E5D0C"/>
    <w:rsid w:val="004E6F7C"/>
    <w:rsid w:val="004F3760"/>
    <w:rsid w:val="004F39B7"/>
    <w:rsid w:val="004F5379"/>
    <w:rsid w:val="004F7BFF"/>
    <w:rsid w:val="00500744"/>
    <w:rsid w:val="00506ABC"/>
    <w:rsid w:val="00510BD3"/>
    <w:rsid w:val="00513F73"/>
    <w:rsid w:val="00514A59"/>
    <w:rsid w:val="00516E79"/>
    <w:rsid w:val="00517E53"/>
    <w:rsid w:val="00522249"/>
    <w:rsid w:val="00523771"/>
    <w:rsid w:val="00531FDC"/>
    <w:rsid w:val="00536D86"/>
    <w:rsid w:val="00537389"/>
    <w:rsid w:val="00545974"/>
    <w:rsid w:val="00550E66"/>
    <w:rsid w:val="00561C4C"/>
    <w:rsid w:val="00565E2C"/>
    <w:rsid w:val="00566901"/>
    <w:rsid w:val="00576B3B"/>
    <w:rsid w:val="0058487E"/>
    <w:rsid w:val="005933F2"/>
    <w:rsid w:val="00593588"/>
    <w:rsid w:val="00596646"/>
    <w:rsid w:val="005A2329"/>
    <w:rsid w:val="005A26BE"/>
    <w:rsid w:val="005A72C5"/>
    <w:rsid w:val="005A7741"/>
    <w:rsid w:val="005B1AFC"/>
    <w:rsid w:val="005B4F8E"/>
    <w:rsid w:val="005C196F"/>
    <w:rsid w:val="005C4062"/>
    <w:rsid w:val="005C4302"/>
    <w:rsid w:val="005C7873"/>
    <w:rsid w:val="005D2457"/>
    <w:rsid w:val="005D4B36"/>
    <w:rsid w:val="005D6835"/>
    <w:rsid w:val="005E343F"/>
    <w:rsid w:val="005E35A7"/>
    <w:rsid w:val="005E55FA"/>
    <w:rsid w:val="005E634B"/>
    <w:rsid w:val="005E6565"/>
    <w:rsid w:val="005F0AB4"/>
    <w:rsid w:val="005F4A92"/>
    <w:rsid w:val="005F79A4"/>
    <w:rsid w:val="005F7E8B"/>
    <w:rsid w:val="0060248B"/>
    <w:rsid w:val="00603637"/>
    <w:rsid w:val="00604D6F"/>
    <w:rsid w:val="0061318C"/>
    <w:rsid w:val="00613574"/>
    <w:rsid w:val="006219CA"/>
    <w:rsid w:val="00621B8A"/>
    <w:rsid w:val="00630384"/>
    <w:rsid w:val="0063118B"/>
    <w:rsid w:val="00634506"/>
    <w:rsid w:val="00636C07"/>
    <w:rsid w:val="00636C63"/>
    <w:rsid w:val="00637009"/>
    <w:rsid w:val="006463DA"/>
    <w:rsid w:val="0064757B"/>
    <w:rsid w:val="00655B65"/>
    <w:rsid w:val="006572D9"/>
    <w:rsid w:val="006723F4"/>
    <w:rsid w:val="006755A8"/>
    <w:rsid w:val="00677ACA"/>
    <w:rsid w:val="006856D8"/>
    <w:rsid w:val="00693E55"/>
    <w:rsid w:val="0069599A"/>
    <w:rsid w:val="006B050A"/>
    <w:rsid w:val="006B441B"/>
    <w:rsid w:val="006B7239"/>
    <w:rsid w:val="006C18AB"/>
    <w:rsid w:val="006C405F"/>
    <w:rsid w:val="006E0FF5"/>
    <w:rsid w:val="006E3D14"/>
    <w:rsid w:val="006E6084"/>
    <w:rsid w:val="006E7241"/>
    <w:rsid w:val="006F2FB2"/>
    <w:rsid w:val="006F3C0D"/>
    <w:rsid w:val="006F568A"/>
    <w:rsid w:val="00700097"/>
    <w:rsid w:val="00700713"/>
    <w:rsid w:val="00701217"/>
    <w:rsid w:val="00703CB2"/>
    <w:rsid w:val="007056D8"/>
    <w:rsid w:val="00717172"/>
    <w:rsid w:val="0072262F"/>
    <w:rsid w:val="00723298"/>
    <w:rsid w:val="00724540"/>
    <w:rsid w:val="00724E4D"/>
    <w:rsid w:val="0073118D"/>
    <w:rsid w:val="00740FFA"/>
    <w:rsid w:val="00743E27"/>
    <w:rsid w:val="007456BF"/>
    <w:rsid w:val="00750AC8"/>
    <w:rsid w:val="00752EBB"/>
    <w:rsid w:val="007649CF"/>
    <w:rsid w:val="00765D7D"/>
    <w:rsid w:val="00767FB4"/>
    <w:rsid w:val="00771351"/>
    <w:rsid w:val="00776466"/>
    <w:rsid w:val="00780A5C"/>
    <w:rsid w:val="0078735B"/>
    <w:rsid w:val="00791AC0"/>
    <w:rsid w:val="007A5C40"/>
    <w:rsid w:val="007A712F"/>
    <w:rsid w:val="007B792C"/>
    <w:rsid w:val="007C467D"/>
    <w:rsid w:val="007C71B5"/>
    <w:rsid w:val="007E0D9D"/>
    <w:rsid w:val="007E1982"/>
    <w:rsid w:val="007F07D6"/>
    <w:rsid w:val="007F26DE"/>
    <w:rsid w:val="007F4606"/>
    <w:rsid w:val="007F7DBC"/>
    <w:rsid w:val="00802CAC"/>
    <w:rsid w:val="00806DB6"/>
    <w:rsid w:val="008074BA"/>
    <w:rsid w:val="00811401"/>
    <w:rsid w:val="00812624"/>
    <w:rsid w:val="008135D0"/>
    <w:rsid w:val="00815CF2"/>
    <w:rsid w:val="008200F6"/>
    <w:rsid w:val="008204E5"/>
    <w:rsid w:val="00824F38"/>
    <w:rsid w:val="00831269"/>
    <w:rsid w:val="008315A1"/>
    <w:rsid w:val="00837C3C"/>
    <w:rsid w:val="00841FA1"/>
    <w:rsid w:val="0084256A"/>
    <w:rsid w:val="008435CC"/>
    <w:rsid w:val="0085737F"/>
    <w:rsid w:val="00857FDF"/>
    <w:rsid w:val="008627BB"/>
    <w:rsid w:val="0086515C"/>
    <w:rsid w:val="008713F2"/>
    <w:rsid w:val="008723AE"/>
    <w:rsid w:val="0087640C"/>
    <w:rsid w:val="00886D56"/>
    <w:rsid w:val="008926B9"/>
    <w:rsid w:val="00894D32"/>
    <w:rsid w:val="008A27D4"/>
    <w:rsid w:val="008A32DE"/>
    <w:rsid w:val="008B4009"/>
    <w:rsid w:val="008B4EF6"/>
    <w:rsid w:val="008B5D7B"/>
    <w:rsid w:val="008B6A0C"/>
    <w:rsid w:val="008C1913"/>
    <w:rsid w:val="008C4F5F"/>
    <w:rsid w:val="008C53AA"/>
    <w:rsid w:val="008C53C0"/>
    <w:rsid w:val="008D6709"/>
    <w:rsid w:val="008E3402"/>
    <w:rsid w:val="008F2ED5"/>
    <w:rsid w:val="00900ECD"/>
    <w:rsid w:val="00905AAE"/>
    <w:rsid w:val="009062C3"/>
    <w:rsid w:val="00913718"/>
    <w:rsid w:val="00916310"/>
    <w:rsid w:val="009269E8"/>
    <w:rsid w:val="009321E3"/>
    <w:rsid w:val="009346F6"/>
    <w:rsid w:val="00935D1B"/>
    <w:rsid w:val="00937E6F"/>
    <w:rsid w:val="00940EB7"/>
    <w:rsid w:val="00945227"/>
    <w:rsid w:val="009474F8"/>
    <w:rsid w:val="009477A6"/>
    <w:rsid w:val="00953EF6"/>
    <w:rsid w:val="009559B1"/>
    <w:rsid w:val="0096096A"/>
    <w:rsid w:val="00960DDE"/>
    <w:rsid w:val="00962AD8"/>
    <w:rsid w:val="0096685E"/>
    <w:rsid w:val="009734A6"/>
    <w:rsid w:val="00974F13"/>
    <w:rsid w:val="009772D8"/>
    <w:rsid w:val="00994EC0"/>
    <w:rsid w:val="009A0FF5"/>
    <w:rsid w:val="009A3982"/>
    <w:rsid w:val="009A55E2"/>
    <w:rsid w:val="009B0EB8"/>
    <w:rsid w:val="009C4283"/>
    <w:rsid w:val="009D6B1E"/>
    <w:rsid w:val="009F0C3A"/>
    <w:rsid w:val="00A065BE"/>
    <w:rsid w:val="00A07681"/>
    <w:rsid w:val="00A07B0E"/>
    <w:rsid w:val="00A111A4"/>
    <w:rsid w:val="00A13EC8"/>
    <w:rsid w:val="00A16311"/>
    <w:rsid w:val="00A171C6"/>
    <w:rsid w:val="00A17BC0"/>
    <w:rsid w:val="00A2053B"/>
    <w:rsid w:val="00A20D38"/>
    <w:rsid w:val="00A26ACC"/>
    <w:rsid w:val="00A34F62"/>
    <w:rsid w:val="00A35785"/>
    <w:rsid w:val="00A37822"/>
    <w:rsid w:val="00A41137"/>
    <w:rsid w:val="00A43DBD"/>
    <w:rsid w:val="00A47725"/>
    <w:rsid w:val="00A505DC"/>
    <w:rsid w:val="00A5311D"/>
    <w:rsid w:val="00A56C85"/>
    <w:rsid w:val="00A570F8"/>
    <w:rsid w:val="00A60774"/>
    <w:rsid w:val="00A61734"/>
    <w:rsid w:val="00A63993"/>
    <w:rsid w:val="00A67F29"/>
    <w:rsid w:val="00A724C8"/>
    <w:rsid w:val="00A72E3A"/>
    <w:rsid w:val="00A734D5"/>
    <w:rsid w:val="00A756A6"/>
    <w:rsid w:val="00A7623D"/>
    <w:rsid w:val="00A76A37"/>
    <w:rsid w:val="00A7737B"/>
    <w:rsid w:val="00A80407"/>
    <w:rsid w:val="00A83D6D"/>
    <w:rsid w:val="00A93138"/>
    <w:rsid w:val="00A93B7F"/>
    <w:rsid w:val="00AA1F7A"/>
    <w:rsid w:val="00AA4B08"/>
    <w:rsid w:val="00AA5C6F"/>
    <w:rsid w:val="00AB0BA6"/>
    <w:rsid w:val="00AB2034"/>
    <w:rsid w:val="00AB482B"/>
    <w:rsid w:val="00AB6E73"/>
    <w:rsid w:val="00AB73A3"/>
    <w:rsid w:val="00AC3164"/>
    <w:rsid w:val="00AC37CD"/>
    <w:rsid w:val="00AC4ED2"/>
    <w:rsid w:val="00AC58AE"/>
    <w:rsid w:val="00AC75B4"/>
    <w:rsid w:val="00AC7B72"/>
    <w:rsid w:val="00AD0144"/>
    <w:rsid w:val="00AD0CC8"/>
    <w:rsid w:val="00AD2853"/>
    <w:rsid w:val="00AE73F4"/>
    <w:rsid w:val="00AF0A0B"/>
    <w:rsid w:val="00B125AA"/>
    <w:rsid w:val="00B140DF"/>
    <w:rsid w:val="00B14D46"/>
    <w:rsid w:val="00B16729"/>
    <w:rsid w:val="00B17BCE"/>
    <w:rsid w:val="00B22D7B"/>
    <w:rsid w:val="00B2529D"/>
    <w:rsid w:val="00B262F6"/>
    <w:rsid w:val="00B300E8"/>
    <w:rsid w:val="00B30E67"/>
    <w:rsid w:val="00B344C8"/>
    <w:rsid w:val="00B40BF0"/>
    <w:rsid w:val="00B42550"/>
    <w:rsid w:val="00B455AE"/>
    <w:rsid w:val="00B50A33"/>
    <w:rsid w:val="00B51FB7"/>
    <w:rsid w:val="00B555AC"/>
    <w:rsid w:val="00B61178"/>
    <w:rsid w:val="00B6216B"/>
    <w:rsid w:val="00B629B9"/>
    <w:rsid w:val="00B64462"/>
    <w:rsid w:val="00B649E2"/>
    <w:rsid w:val="00B657CB"/>
    <w:rsid w:val="00B65BB5"/>
    <w:rsid w:val="00B7419F"/>
    <w:rsid w:val="00B86520"/>
    <w:rsid w:val="00B90610"/>
    <w:rsid w:val="00B90C5F"/>
    <w:rsid w:val="00B93D5F"/>
    <w:rsid w:val="00B95834"/>
    <w:rsid w:val="00B97F60"/>
    <w:rsid w:val="00BA0C2E"/>
    <w:rsid w:val="00BA0D97"/>
    <w:rsid w:val="00BA1134"/>
    <w:rsid w:val="00BA48EF"/>
    <w:rsid w:val="00BA4C68"/>
    <w:rsid w:val="00BB1787"/>
    <w:rsid w:val="00BB3FF7"/>
    <w:rsid w:val="00BB4F11"/>
    <w:rsid w:val="00BB6391"/>
    <w:rsid w:val="00BC1A65"/>
    <w:rsid w:val="00BC3F1E"/>
    <w:rsid w:val="00BD061E"/>
    <w:rsid w:val="00BD4966"/>
    <w:rsid w:val="00BD4D6C"/>
    <w:rsid w:val="00BD539E"/>
    <w:rsid w:val="00BD7B2B"/>
    <w:rsid w:val="00BE1B06"/>
    <w:rsid w:val="00BE3552"/>
    <w:rsid w:val="00BE691D"/>
    <w:rsid w:val="00BE696C"/>
    <w:rsid w:val="00BE7E38"/>
    <w:rsid w:val="00BF0340"/>
    <w:rsid w:val="00BF0C23"/>
    <w:rsid w:val="00BF51F0"/>
    <w:rsid w:val="00BF56EA"/>
    <w:rsid w:val="00C03F13"/>
    <w:rsid w:val="00C041C5"/>
    <w:rsid w:val="00C06593"/>
    <w:rsid w:val="00C135F3"/>
    <w:rsid w:val="00C1441A"/>
    <w:rsid w:val="00C15BFA"/>
    <w:rsid w:val="00C22201"/>
    <w:rsid w:val="00C23F04"/>
    <w:rsid w:val="00C27CDC"/>
    <w:rsid w:val="00C3154E"/>
    <w:rsid w:val="00C31EC5"/>
    <w:rsid w:val="00C35106"/>
    <w:rsid w:val="00C36B58"/>
    <w:rsid w:val="00C4278A"/>
    <w:rsid w:val="00C46625"/>
    <w:rsid w:val="00C47DC0"/>
    <w:rsid w:val="00C5145E"/>
    <w:rsid w:val="00C55713"/>
    <w:rsid w:val="00C61B5B"/>
    <w:rsid w:val="00C62E01"/>
    <w:rsid w:val="00C676F6"/>
    <w:rsid w:val="00C70B40"/>
    <w:rsid w:val="00C70F39"/>
    <w:rsid w:val="00C73A21"/>
    <w:rsid w:val="00C73AF7"/>
    <w:rsid w:val="00C84314"/>
    <w:rsid w:val="00C87216"/>
    <w:rsid w:val="00C9073A"/>
    <w:rsid w:val="00C918AE"/>
    <w:rsid w:val="00C92625"/>
    <w:rsid w:val="00CA0321"/>
    <w:rsid w:val="00CA2952"/>
    <w:rsid w:val="00CB1162"/>
    <w:rsid w:val="00CB35CE"/>
    <w:rsid w:val="00CC0C11"/>
    <w:rsid w:val="00CC10BC"/>
    <w:rsid w:val="00CD6930"/>
    <w:rsid w:val="00CD7799"/>
    <w:rsid w:val="00CE3241"/>
    <w:rsid w:val="00CE62DF"/>
    <w:rsid w:val="00CF0CDA"/>
    <w:rsid w:val="00CF37E9"/>
    <w:rsid w:val="00D0177B"/>
    <w:rsid w:val="00D03DAE"/>
    <w:rsid w:val="00D0635D"/>
    <w:rsid w:val="00D123CF"/>
    <w:rsid w:val="00D13F3D"/>
    <w:rsid w:val="00D20F9D"/>
    <w:rsid w:val="00D21B71"/>
    <w:rsid w:val="00D37D63"/>
    <w:rsid w:val="00D43C57"/>
    <w:rsid w:val="00D44B18"/>
    <w:rsid w:val="00D5467D"/>
    <w:rsid w:val="00D54BEE"/>
    <w:rsid w:val="00D55C08"/>
    <w:rsid w:val="00D60192"/>
    <w:rsid w:val="00D6471C"/>
    <w:rsid w:val="00D660DD"/>
    <w:rsid w:val="00D73785"/>
    <w:rsid w:val="00D740A4"/>
    <w:rsid w:val="00D8528C"/>
    <w:rsid w:val="00D85573"/>
    <w:rsid w:val="00D90D3D"/>
    <w:rsid w:val="00DA3019"/>
    <w:rsid w:val="00DA4843"/>
    <w:rsid w:val="00DA5640"/>
    <w:rsid w:val="00DB01C4"/>
    <w:rsid w:val="00DB6501"/>
    <w:rsid w:val="00DE41CB"/>
    <w:rsid w:val="00DE615F"/>
    <w:rsid w:val="00DE7A91"/>
    <w:rsid w:val="00DF14F4"/>
    <w:rsid w:val="00E0715B"/>
    <w:rsid w:val="00E17B3E"/>
    <w:rsid w:val="00E23A6E"/>
    <w:rsid w:val="00E26C23"/>
    <w:rsid w:val="00E2728C"/>
    <w:rsid w:val="00E31873"/>
    <w:rsid w:val="00E34B04"/>
    <w:rsid w:val="00E42438"/>
    <w:rsid w:val="00E425DF"/>
    <w:rsid w:val="00E42712"/>
    <w:rsid w:val="00E51114"/>
    <w:rsid w:val="00E524B4"/>
    <w:rsid w:val="00E549D0"/>
    <w:rsid w:val="00E646D6"/>
    <w:rsid w:val="00E67C08"/>
    <w:rsid w:val="00E72F01"/>
    <w:rsid w:val="00E73AE4"/>
    <w:rsid w:val="00E76744"/>
    <w:rsid w:val="00E80CC3"/>
    <w:rsid w:val="00E80F82"/>
    <w:rsid w:val="00E81214"/>
    <w:rsid w:val="00E84632"/>
    <w:rsid w:val="00E84E7D"/>
    <w:rsid w:val="00E900ED"/>
    <w:rsid w:val="00E91F45"/>
    <w:rsid w:val="00E93AB9"/>
    <w:rsid w:val="00EA1EC5"/>
    <w:rsid w:val="00EB33A8"/>
    <w:rsid w:val="00EB3593"/>
    <w:rsid w:val="00EB45A3"/>
    <w:rsid w:val="00EC77F4"/>
    <w:rsid w:val="00ED0559"/>
    <w:rsid w:val="00EE0022"/>
    <w:rsid w:val="00EE0CA8"/>
    <w:rsid w:val="00EE2EED"/>
    <w:rsid w:val="00EE5C32"/>
    <w:rsid w:val="00EE5CB1"/>
    <w:rsid w:val="00EE640F"/>
    <w:rsid w:val="00EF2BE5"/>
    <w:rsid w:val="00EF71BD"/>
    <w:rsid w:val="00F020D5"/>
    <w:rsid w:val="00F038AA"/>
    <w:rsid w:val="00F0633B"/>
    <w:rsid w:val="00F06B7C"/>
    <w:rsid w:val="00F13B71"/>
    <w:rsid w:val="00F152B7"/>
    <w:rsid w:val="00F23339"/>
    <w:rsid w:val="00F24073"/>
    <w:rsid w:val="00F34F95"/>
    <w:rsid w:val="00F370BC"/>
    <w:rsid w:val="00F43259"/>
    <w:rsid w:val="00F45159"/>
    <w:rsid w:val="00F52B33"/>
    <w:rsid w:val="00F57408"/>
    <w:rsid w:val="00F67515"/>
    <w:rsid w:val="00F67A0D"/>
    <w:rsid w:val="00F74C50"/>
    <w:rsid w:val="00F76315"/>
    <w:rsid w:val="00F847BC"/>
    <w:rsid w:val="00FA1C4D"/>
    <w:rsid w:val="00FA5D00"/>
    <w:rsid w:val="00FA69C1"/>
    <w:rsid w:val="00FB0433"/>
    <w:rsid w:val="00FB2AB1"/>
    <w:rsid w:val="00FC78B6"/>
    <w:rsid w:val="00FD0567"/>
    <w:rsid w:val="00FD22BC"/>
    <w:rsid w:val="00FD3FFB"/>
    <w:rsid w:val="00FE00C2"/>
    <w:rsid w:val="00FE4C15"/>
    <w:rsid w:val="00FE513E"/>
    <w:rsid w:val="00FF1316"/>
    <w:rsid w:val="00FF7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E9E67"/>
  <w15:docId w15:val="{34326B75-F140-4E67-A796-440DC9CB2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F01"/>
    <w:pPr>
      <w:spacing w:after="3" w:line="247" w:lineRule="auto"/>
      <w:ind w:left="10" w:hanging="10"/>
    </w:pPr>
    <w:rPr>
      <w:rFonts w:ascii="Times New Roman" w:hAnsi="Times New Roman"/>
      <w:color w:val="000000"/>
      <w:sz w:val="24"/>
      <w:szCs w:val="22"/>
    </w:rPr>
  </w:style>
  <w:style w:type="paragraph" w:styleId="Heading1">
    <w:name w:val="heading 1"/>
    <w:next w:val="Normal"/>
    <w:link w:val="Heading1Char"/>
    <w:uiPriority w:val="9"/>
    <w:unhideWhenUsed/>
    <w:qFormat/>
    <w:pPr>
      <w:keepNext/>
      <w:keepLines/>
      <w:spacing w:line="259" w:lineRule="auto"/>
      <w:ind w:left="16" w:hanging="10"/>
      <w:outlineLvl w:val="0"/>
    </w:pPr>
    <w:rPr>
      <w:rFonts w:ascii="Times New Roman" w:hAnsi="Times New Roman"/>
      <w:b/>
      <w:color w:val="000000"/>
      <w:sz w:val="24"/>
      <w:szCs w:val="22"/>
    </w:rPr>
  </w:style>
  <w:style w:type="paragraph" w:styleId="Heading2">
    <w:name w:val="heading 2"/>
    <w:next w:val="Normal"/>
    <w:link w:val="Heading2Char"/>
    <w:uiPriority w:val="9"/>
    <w:unhideWhenUsed/>
    <w:qFormat/>
    <w:pPr>
      <w:keepNext/>
      <w:keepLines/>
      <w:spacing w:line="259" w:lineRule="auto"/>
      <w:ind w:left="16" w:hanging="10"/>
      <w:outlineLvl w:val="1"/>
    </w:pPr>
    <w:rPr>
      <w:rFonts w:ascii="Times New Roman" w:hAnsi="Times New Roman"/>
      <w:b/>
      <w:color w:val="000000"/>
      <w:sz w:val="24"/>
      <w:szCs w:val="22"/>
    </w:rPr>
  </w:style>
  <w:style w:type="paragraph" w:styleId="Heading3">
    <w:name w:val="heading 3"/>
    <w:next w:val="Normal"/>
    <w:link w:val="Heading3Char"/>
    <w:uiPriority w:val="9"/>
    <w:unhideWhenUsed/>
    <w:qFormat/>
    <w:pPr>
      <w:keepNext/>
      <w:keepLines/>
      <w:spacing w:line="259" w:lineRule="auto"/>
      <w:ind w:left="16" w:hanging="10"/>
      <w:outlineLvl w:val="2"/>
    </w:pPr>
    <w:rPr>
      <w:rFonts w:ascii="Times New Roman" w:hAnsi="Times New Roman"/>
      <w:b/>
      <w:color w:val="000000"/>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paragraph" w:customStyle="1" w:styleId="footnotedescription">
    <w:name w:val="footnote description"/>
    <w:next w:val="Normal"/>
    <w:link w:val="footnotedescriptionChar"/>
    <w:hidden/>
    <w:pPr>
      <w:spacing w:line="269" w:lineRule="auto"/>
      <w:ind w:right="148"/>
    </w:pPr>
    <w:rPr>
      <w:rFonts w:ascii="Times New Roman" w:hAnsi="Times New Roman"/>
      <w:color w:val="000000"/>
      <w:szCs w:val="22"/>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uiPriority w:val="39"/>
    <w:pPr>
      <w:spacing w:after="3" w:line="247" w:lineRule="auto"/>
      <w:ind w:left="32" w:right="15" w:hanging="10"/>
    </w:pPr>
    <w:rPr>
      <w:rFonts w:ascii="Times New Roman" w:hAnsi="Times New Roman"/>
      <w:color w:val="000000"/>
      <w:sz w:val="24"/>
      <w:szCs w:val="22"/>
    </w:rPr>
  </w:style>
  <w:style w:type="paragraph" w:styleId="TOC2">
    <w:name w:val="toc 2"/>
    <w:hidden/>
    <w:uiPriority w:val="39"/>
    <w:pPr>
      <w:spacing w:after="3" w:line="247" w:lineRule="auto"/>
      <w:ind w:left="265" w:right="15" w:hanging="10"/>
    </w:pPr>
    <w:rPr>
      <w:rFonts w:ascii="Times New Roman" w:hAnsi="Times New Roman"/>
      <w:color w:val="000000"/>
      <w:sz w:val="24"/>
      <w:szCs w:val="22"/>
    </w:rPr>
  </w:style>
  <w:style w:type="character" w:customStyle="1" w:styleId="footnotemark">
    <w:name w:val="footnote mark"/>
    <w:hidden/>
    <w:rPr>
      <w:rFonts w:ascii="Courier New" w:eastAsia="Courier New" w:hAnsi="Courier New" w:cs="Courier New"/>
      <w:color w:val="000000"/>
      <w:sz w:val="24"/>
      <w:vertAlign w:val="superscript"/>
    </w:rPr>
  </w:style>
  <w:style w:type="table" w:customStyle="1" w:styleId="TableGrid">
    <w:name w:val="TableGrid"/>
    <w:rPr>
      <w:sz w:val="22"/>
      <w:szCs w:val="22"/>
    </w:rPr>
    <w:tblPr>
      <w:tblCellMar>
        <w:top w:w="0" w:type="dxa"/>
        <w:left w:w="0" w:type="dxa"/>
        <w:bottom w:w="0" w:type="dxa"/>
        <w:right w:w="0" w:type="dxa"/>
      </w:tblCellMar>
    </w:tblPr>
  </w:style>
  <w:style w:type="paragraph" w:customStyle="1" w:styleId="EndNoteBibliography">
    <w:name w:val="EndNote Bibliography"/>
    <w:basedOn w:val="Normal"/>
    <w:link w:val="EndNoteBibliographyChar"/>
    <w:rsid w:val="00AE73F4"/>
    <w:pPr>
      <w:spacing w:after="200" w:line="240" w:lineRule="auto"/>
      <w:ind w:left="0" w:firstLine="0"/>
    </w:pPr>
    <w:rPr>
      <w:rFonts w:eastAsia="Calibri"/>
      <w:noProof/>
      <w:color w:val="auto"/>
    </w:rPr>
  </w:style>
  <w:style w:type="character" w:customStyle="1" w:styleId="EndNoteBibliographyChar">
    <w:name w:val="EndNote Bibliography Char"/>
    <w:link w:val="EndNoteBibliography"/>
    <w:rsid w:val="00AE73F4"/>
    <w:rPr>
      <w:rFonts w:ascii="Times New Roman" w:eastAsia="Calibri" w:hAnsi="Times New Roman"/>
      <w:noProof/>
      <w:sz w:val="24"/>
      <w:szCs w:val="22"/>
    </w:rPr>
  </w:style>
  <w:style w:type="character" w:styleId="Hyperlink">
    <w:name w:val="Hyperlink"/>
    <w:uiPriority w:val="99"/>
    <w:unhideWhenUsed/>
    <w:rsid w:val="00C62E01"/>
    <w:rPr>
      <w:color w:val="0563C1"/>
      <w:u w:val="single"/>
    </w:rPr>
  </w:style>
  <w:style w:type="paragraph" w:styleId="BalloonText">
    <w:name w:val="Balloon Text"/>
    <w:basedOn w:val="Normal"/>
    <w:link w:val="BalloonTextChar"/>
    <w:uiPriority w:val="99"/>
    <w:semiHidden/>
    <w:unhideWhenUsed/>
    <w:rsid w:val="00C62E0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C62E01"/>
    <w:rPr>
      <w:rFonts w:ascii="Segoe UI" w:hAnsi="Segoe UI" w:cs="Segoe UI"/>
      <w:color w:val="000000"/>
      <w:sz w:val="18"/>
      <w:szCs w:val="18"/>
    </w:rPr>
  </w:style>
  <w:style w:type="paragraph" w:styleId="FootnoteText">
    <w:name w:val="footnote text"/>
    <w:basedOn w:val="Normal"/>
    <w:link w:val="FootnoteTextChar"/>
    <w:uiPriority w:val="99"/>
    <w:semiHidden/>
    <w:unhideWhenUsed/>
    <w:rsid w:val="00724540"/>
    <w:rPr>
      <w:sz w:val="20"/>
      <w:szCs w:val="20"/>
    </w:rPr>
  </w:style>
  <w:style w:type="character" w:customStyle="1" w:styleId="FootnoteTextChar">
    <w:name w:val="Footnote Text Char"/>
    <w:link w:val="FootnoteText"/>
    <w:uiPriority w:val="99"/>
    <w:semiHidden/>
    <w:rsid w:val="00724540"/>
    <w:rPr>
      <w:rFonts w:ascii="Times New Roman" w:hAnsi="Times New Roman"/>
      <w:color w:val="000000"/>
    </w:rPr>
  </w:style>
  <w:style w:type="character" w:styleId="FootnoteReference">
    <w:name w:val="footnote reference"/>
    <w:uiPriority w:val="99"/>
    <w:semiHidden/>
    <w:unhideWhenUsed/>
    <w:rsid w:val="00724540"/>
    <w:rPr>
      <w:vertAlign w:val="superscript"/>
    </w:rPr>
  </w:style>
  <w:style w:type="paragraph" w:styleId="Header">
    <w:name w:val="header"/>
    <w:basedOn w:val="Normal"/>
    <w:link w:val="HeaderChar"/>
    <w:uiPriority w:val="99"/>
    <w:unhideWhenUsed/>
    <w:rsid w:val="003E60EF"/>
    <w:pPr>
      <w:tabs>
        <w:tab w:val="center" w:pos="4680"/>
        <w:tab w:val="right" w:pos="9360"/>
      </w:tabs>
      <w:spacing w:after="0" w:line="240" w:lineRule="auto"/>
    </w:pPr>
  </w:style>
  <w:style w:type="character" w:customStyle="1" w:styleId="HeaderChar">
    <w:name w:val="Header Char"/>
    <w:link w:val="Header"/>
    <w:uiPriority w:val="99"/>
    <w:rsid w:val="003E60EF"/>
    <w:rPr>
      <w:rFonts w:ascii="Times New Roman" w:hAnsi="Times New Roman"/>
      <w:color w:val="000000"/>
      <w:sz w:val="24"/>
      <w:szCs w:val="22"/>
    </w:rPr>
  </w:style>
  <w:style w:type="character" w:styleId="CommentReference">
    <w:name w:val="annotation reference"/>
    <w:uiPriority w:val="99"/>
    <w:semiHidden/>
    <w:unhideWhenUsed/>
    <w:rsid w:val="00AA1F7A"/>
    <w:rPr>
      <w:sz w:val="16"/>
      <w:szCs w:val="16"/>
    </w:rPr>
  </w:style>
  <w:style w:type="paragraph" w:styleId="CommentText">
    <w:name w:val="annotation text"/>
    <w:basedOn w:val="Normal"/>
    <w:link w:val="CommentTextChar"/>
    <w:uiPriority w:val="99"/>
    <w:semiHidden/>
    <w:unhideWhenUsed/>
    <w:rsid w:val="00AA1F7A"/>
    <w:rPr>
      <w:sz w:val="20"/>
      <w:szCs w:val="20"/>
    </w:rPr>
  </w:style>
  <w:style w:type="character" w:customStyle="1" w:styleId="CommentTextChar">
    <w:name w:val="Comment Text Char"/>
    <w:link w:val="CommentText"/>
    <w:uiPriority w:val="99"/>
    <w:semiHidden/>
    <w:rsid w:val="00AA1F7A"/>
    <w:rPr>
      <w:rFonts w:ascii="Times New Roman" w:hAnsi="Times New Roman"/>
      <w:color w:val="000000"/>
    </w:rPr>
  </w:style>
  <w:style w:type="paragraph" w:styleId="CommentSubject">
    <w:name w:val="annotation subject"/>
    <w:basedOn w:val="CommentText"/>
    <w:next w:val="CommentText"/>
    <w:link w:val="CommentSubjectChar"/>
    <w:uiPriority w:val="99"/>
    <w:semiHidden/>
    <w:unhideWhenUsed/>
    <w:rsid w:val="00AA1F7A"/>
    <w:rPr>
      <w:b/>
      <w:bCs/>
    </w:rPr>
  </w:style>
  <w:style w:type="character" w:customStyle="1" w:styleId="CommentSubjectChar">
    <w:name w:val="Comment Subject Char"/>
    <w:link w:val="CommentSubject"/>
    <w:uiPriority w:val="99"/>
    <w:semiHidden/>
    <w:rsid w:val="00AA1F7A"/>
    <w:rPr>
      <w:rFonts w:ascii="Times New Roman" w:hAnsi="Times New Roman"/>
      <w:b/>
      <w:bCs/>
      <w:color w:val="000000"/>
    </w:rPr>
  </w:style>
  <w:style w:type="paragraph" w:styleId="Revision">
    <w:name w:val="Revision"/>
    <w:hidden/>
    <w:uiPriority w:val="99"/>
    <w:semiHidden/>
    <w:rsid w:val="00F13B71"/>
    <w:rPr>
      <w:rFonts w:ascii="Times New Roman" w:hAnsi="Times New Roman"/>
      <w:color w:val="000000"/>
      <w:sz w:val="24"/>
      <w:szCs w:val="22"/>
    </w:rPr>
  </w:style>
  <w:style w:type="character" w:styleId="UnresolvedMention">
    <w:name w:val="Unresolved Mention"/>
    <w:basedOn w:val="DefaultParagraphFont"/>
    <w:uiPriority w:val="99"/>
    <w:semiHidden/>
    <w:unhideWhenUsed/>
    <w:rsid w:val="00F432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678194">
      <w:bodyDiv w:val="1"/>
      <w:marLeft w:val="0"/>
      <w:marRight w:val="0"/>
      <w:marTop w:val="0"/>
      <w:marBottom w:val="0"/>
      <w:divBdr>
        <w:top w:val="none" w:sz="0" w:space="0" w:color="auto"/>
        <w:left w:val="none" w:sz="0" w:space="0" w:color="auto"/>
        <w:bottom w:val="none" w:sz="0" w:space="0" w:color="auto"/>
        <w:right w:val="none" w:sz="0" w:space="0" w:color="auto"/>
      </w:divBdr>
    </w:div>
    <w:div w:id="1009017580">
      <w:bodyDiv w:val="1"/>
      <w:marLeft w:val="0"/>
      <w:marRight w:val="0"/>
      <w:marTop w:val="0"/>
      <w:marBottom w:val="0"/>
      <w:divBdr>
        <w:top w:val="none" w:sz="0" w:space="0" w:color="auto"/>
        <w:left w:val="none" w:sz="0" w:space="0" w:color="auto"/>
        <w:bottom w:val="none" w:sz="0" w:space="0" w:color="auto"/>
        <w:right w:val="none" w:sz="0" w:space="0" w:color="auto"/>
      </w:divBdr>
    </w:div>
    <w:div w:id="1234513261">
      <w:bodyDiv w:val="1"/>
      <w:marLeft w:val="0"/>
      <w:marRight w:val="0"/>
      <w:marTop w:val="0"/>
      <w:marBottom w:val="0"/>
      <w:divBdr>
        <w:top w:val="none" w:sz="0" w:space="0" w:color="auto"/>
        <w:left w:val="none" w:sz="0" w:space="0" w:color="auto"/>
        <w:bottom w:val="none" w:sz="0" w:space="0" w:color="auto"/>
        <w:right w:val="none" w:sz="0" w:space="0" w:color="auto"/>
      </w:divBdr>
    </w:div>
    <w:div w:id="1427464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0.wmf"/><Relationship Id="rId21" Type="http://schemas.openxmlformats.org/officeDocument/2006/relationships/image" Target="media/image5.wmf"/><Relationship Id="rId42" Type="http://schemas.openxmlformats.org/officeDocument/2006/relationships/image" Target="media/image13.wmf"/><Relationship Id="rId47" Type="http://schemas.openxmlformats.org/officeDocument/2006/relationships/chart" Target="charts/chart5.xml"/><Relationship Id="rId63" Type="http://schemas.openxmlformats.org/officeDocument/2006/relationships/hyperlink" Target="https://www.usgs.gov/centers/wy-mt-water/" TargetMode="External"/><Relationship Id="rId68" Type="http://schemas.openxmlformats.org/officeDocument/2006/relationships/hyperlink" Target="http://www.wrcc.dri.edu/summary/Climsmwy.html" TargetMode="Externa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chart" Target="charts/chart10.xml"/><Relationship Id="rId11" Type="http://schemas.openxmlformats.org/officeDocument/2006/relationships/footer" Target="footer2.xml"/><Relationship Id="rId24" Type="http://schemas.openxmlformats.org/officeDocument/2006/relationships/chart" Target="charts/chart1.xml"/><Relationship Id="rId32" Type="http://schemas.openxmlformats.org/officeDocument/2006/relationships/chart" Target="charts/chart2.xml"/><Relationship Id="rId37" Type="http://schemas.openxmlformats.org/officeDocument/2006/relationships/chart" Target="charts/chart20.xml"/><Relationship Id="rId40" Type="http://schemas.openxmlformats.org/officeDocument/2006/relationships/image" Target="media/image100.wmf"/><Relationship Id="rId45" Type="http://schemas.openxmlformats.org/officeDocument/2006/relationships/chart" Target="charts/chart4.xml"/><Relationship Id="rId53" Type="http://schemas.openxmlformats.org/officeDocument/2006/relationships/chart" Target="charts/chart8.xml"/><Relationship Id="rId58" Type="http://schemas.openxmlformats.org/officeDocument/2006/relationships/hyperlink" Target="http://ecos.fws.gove/tess_public/pub/listedPlants.jsp" TargetMode="External"/><Relationship Id="rId66" Type="http://schemas.openxmlformats.org/officeDocument/2006/relationships/hyperlink" Target="http://waterdata.usgs.gov/wy/nwis/inventory/?site_no=06755960"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usgs.gov/centers/wy-mt-water/" TargetMode="External"/><Relationship Id="rId19" Type="http://schemas.openxmlformats.org/officeDocument/2006/relationships/image" Target="media/image4.wmf"/><Relationship Id="rId14" Type="http://schemas.microsoft.com/office/2011/relationships/commentsExtended" Target="commentsExtended.xml"/><Relationship Id="rId22" Type="http://schemas.openxmlformats.org/officeDocument/2006/relationships/image" Target="media/image6.wmf"/><Relationship Id="rId27" Type="http://schemas.openxmlformats.org/officeDocument/2006/relationships/image" Target="media/image50.wmf"/><Relationship Id="rId30" Type="http://schemas.openxmlformats.org/officeDocument/2006/relationships/image" Target="media/image70.wmf"/><Relationship Id="rId35" Type="http://schemas.openxmlformats.org/officeDocument/2006/relationships/image" Target="media/image11.wmf"/><Relationship Id="rId43" Type="http://schemas.openxmlformats.org/officeDocument/2006/relationships/image" Target="media/image110.wmf"/><Relationship Id="rId48" Type="http://schemas.openxmlformats.org/officeDocument/2006/relationships/chart" Target="charts/chart50.xml"/><Relationship Id="rId56" Type="http://schemas.openxmlformats.org/officeDocument/2006/relationships/image" Target="media/image15.emf"/><Relationship Id="rId64" Type="http://schemas.openxmlformats.org/officeDocument/2006/relationships/hyperlink" Target="https://www.usgs.gov/centers/wy-mt-water/" TargetMode="External"/><Relationship Id="rId69" Type="http://schemas.openxmlformats.org/officeDocument/2006/relationships/hyperlink" Target="https://wrcc.dri.edu/cgi-bin/cliMAIN.pl?wy1675" TargetMode="External"/><Relationship Id="rId8" Type="http://schemas.openxmlformats.org/officeDocument/2006/relationships/image" Target="media/image1.png"/><Relationship Id="rId51" Type="http://schemas.openxmlformats.org/officeDocument/2006/relationships/chart" Target="charts/chart7.xml"/><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emf"/><Relationship Id="rId25" Type="http://schemas.openxmlformats.org/officeDocument/2006/relationships/image" Target="media/image8.wmf"/><Relationship Id="rId33" Type="http://schemas.openxmlformats.org/officeDocument/2006/relationships/image" Target="media/image10.wmf"/><Relationship Id="rId38" Type="http://schemas.openxmlformats.org/officeDocument/2006/relationships/image" Target="media/image90.wmf"/><Relationship Id="rId46" Type="http://schemas.openxmlformats.org/officeDocument/2006/relationships/chart" Target="charts/chart30.xml"/><Relationship Id="rId59" Type="http://schemas.openxmlformats.org/officeDocument/2006/relationships/hyperlink" Target="http://ecos.fws.gove/tess_public/pub/listedPlants.jsp" TargetMode="External"/><Relationship Id="rId67" Type="http://schemas.openxmlformats.org/officeDocument/2006/relationships/hyperlink" Target="http://waterdata.usgs.gov/wy/nwis/inventory/?site_no=06755960" TargetMode="External"/><Relationship Id="rId20" Type="http://schemas.openxmlformats.org/officeDocument/2006/relationships/image" Target="media/image30.wmf"/><Relationship Id="rId41" Type="http://schemas.openxmlformats.org/officeDocument/2006/relationships/image" Target="media/image12.wmf"/><Relationship Id="rId54" Type="http://schemas.openxmlformats.org/officeDocument/2006/relationships/chart" Target="charts/chart80.xml"/><Relationship Id="rId62" Type="http://schemas.openxmlformats.org/officeDocument/2006/relationships/hyperlink" Target="https://www.usgs.gov/centers/wy-mt-water/" TargetMode="External"/><Relationship Id="rId70" Type="http://schemas.openxmlformats.org/officeDocument/2006/relationships/hyperlink" Target="http://www.wrcc.dri.edu/summary/Climsmwy.html"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7.wmf"/><Relationship Id="rId28" Type="http://schemas.openxmlformats.org/officeDocument/2006/relationships/image" Target="media/image60.wmf"/><Relationship Id="rId36" Type="http://schemas.openxmlformats.org/officeDocument/2006/relationships/image" Target="media/image80.wmf"/><Relationship Id="rId49" Type="http://schemas.openxmlformats.org/officeDocument/2006/relationships/chart" Target="charts/chart6.xml"/><Relationship Id="rId57" Type="http://schemas.openxmlformats.org/officeDocument/2006/relationships/image" Target="media/image16.emf"/><Relationship Id="rId10" Type="http://schemas.openxmlformats.org/officeDocument/2006/relationships/footer" Target="footer1.xml"/><Relationship Id="rId31" Type="http://schemas.openxmlformats.org/officeDocument/2006/relationships/image" Target="media/image9.wmf"/><Relationship Id="rId44" Type="http://schemas.openxmlformats.org/officeDocument/2006/relationships/image" Target="media/image120.wmf"/><Relationship Id="rId52" Type="http://schemas.openxmlformats.org/officeDocument/2006/relationships/chart" Target="charts/chart70.xml"/><Relationship Id="rId60" Type="http://schemas.openxmlformats.org/officeDocument/2006/relationships/hyperlink" Target="https://www.usgs.gov/centers/wy-mt-water/" TargetMode="External"/><Relationship Id="rId65" Type="http://schemas.openxmlformats.org/officeDocument/2006/relationships/hyperlink" Target="https://www.usgs.gov/centers/wy-mt-water/" TargetMode="External"/><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comments" Target="comments.xml"/><Relationship Id="rId18" Type="http://schemas.openxmlformats.org/officeDocument/2006/relationships/image" Target="media/image20.emf"/><Relationship Id="rId39" Type="http://schemas.openxmlformats.org/officeDocument/2006/relationships/chart" Target="charts/chart31.xml"/><Relationship Id="rId34" Type="http://schemas.openxmlformats.org/officeDocument/2006/relationships/chart" Target="charts/chart3.xml"/><Relationship Id="rId50" Type="http://schemas.openxmlformats.org/officeDocument/2006/relationships/chart" Target="charts/chart60.xml"/><Relationship Id="rId55" Type="http://schemas.openxmlformats.org/officeDocument/2006/relationships/image" Target="media/image14.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4.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0.xlsx"/><Relationship Id="rId1" Type="http://schemas.openxmlformats.org/officeDocument/2006/relationships/themeOverride" Target="../theme/themeOverride10.xml"/></Relationships>
</file>

<file path=word/charts/_rels/chart2.xml.rels><?xml version="1.0" encoding="UTF-8" standalone="yes"?>
<Relationships xmlns="http://schemas.openxmlformats.org/package/2006/relationships"><Relationship Id="rId1" Type="http://schemas.openxmlformats.org/officeDocument/2006/relationships/oleObject" Target="file:///J:\My%20Documents\Gaura\Gaura%202023%20report\Climate\Cheyenne_climatedata_1984_2021.xls"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J:\My%20Documents\Gaura\Gaura%202023%20report\Climate\Cheyenne_climatedata_1984_2021.xls" TargetMode="Externa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20.xlsx"/></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20.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2.xml"/><Relationship Id="rId1" Type="http://schemas.microsoft.com/office/2011/relationships/chartStyle" Target="style2.xml"/></Relationships>
</file>

<file path=word/charts/_rels/chart5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20.xml"/><Relationship Id="rId1" Type="http://schemas.microsoft.com/office/2011/relationships/chartStyle" Target="style20.xml"/></Relationships>
</file>

<file path=word/charts/_rels/chart6.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3.xml"/><Relationship Id="rId1" Type="http://schemas.microsoft.com/office/2011/relationships/chartStyle" Target="style3.xml"/></Relationships>
</file>

<file path=word/charts/_rels/chart6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30.xml"/><Relationship Id="rId1" Type="http://schemas.microsoft.com/office/2011/relationships/chartStyle" Target="style30.xml"/></Relationships>
</file>

<file path=word/charts/_rels/chart7.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4.xml"/><Relationship Id="rId1" Type="http://schemas.microsoft.com/office/2011/relationships/chartStyle" Target="style4.xml"/></Relationships>
</file>

<file path=word/charts/_rels/chart7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40.xml"/><Relationship Id="rId1" Type="http://schemas.microsoft.com/office/2011/relationships/chartStyle" Target="style40.xml"/></Relationships>
</file>

<file path=word/charts/_rels/chart8.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5.xml"/><Relationship Id="rId1" Type="http://schemas.microsoft.com/office/2011/relationships/chartStyle" Target="style5.xml"/></Relationships>
</file>

<file path=word/charts/_rels/chart8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50.xml"/><Relationship Id="rId1" Type="http://schemas.microsoft.com/office/2011/relationships/chartStyle" Target="style50.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Summer Precipitation</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Precip!$A$2:$A$38</c:f>
              <c:numCache>
                <c:formatCode>0</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numCache>
            </c:numRef>
          </c:cat>
          <c:val>
            <c:numRef>
              <c:f>Precip!$I$2:$I$38</c:f>
              <c:numCache>
                <c:formatCode>0.00</c:formatCode>
                <c:ptCount val="37"/>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numCache>
            </c:numRef>
          </c:val>
          <c:smooth val="0"/>
          <c:extLst>
            <c:ext xmlns:c16="http://schemas.microsoft.com/office/drawing/2014/chart" uri="{C3380CC4-5D6E-409C-BE32-E72D297353CC}">
              <c16:uniqueId val="{00000000-3BF6-4573-AB59-1D52F135F727}"/>
            </c:ext>
          </c:extLst>
        </c:ser>
        <c:dLbls>
          <c:showLegendKey val="0"/>
          <c:showVal val="0"/>
          <c:showCatName val="0"/>
          <c:showSerName val="0"/>
          <c:showPercent val="0"/>
          <c:showBubbleSize val="0"/>
        </c:dLbls>
        <c:smooth val="0"/>
        <c:axId val="27883999"/>
        <c:axId val="1"/>
      </c:lineChart>
      <c:catAx>
        <c:axId val="278839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3999"/>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Summer Precipitation</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Precip!$A$2:$A$38</c:f>
              <c:numCache>
                <c:formatCode>0</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numCache>
            </c:numRef>
          </c:cat>
          <c:val>
            <c:numRef>
              <c:f>Precip!$I$2:$I$38</c:f>
              <c:numCache>
                <c:formatCode>0.00</c:formatCode>
                <c:ptCount val="37"/>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numCache>
            </c:numRef>
          </c:val>
          <c:smooth val="0"/>
          <c:extLst>
            <c:ext xmlns:c16="http://schemas.microsoft.com/office/drawing/2014/chart" uri="{C3380CC4-5D6E-409C-BE32-E72D297353CC}">
              <c16:uniqueId val="{00000000-3BF6-4573-AB59-1D52F135F727}"/>
            </c:ext>
          </c:extLst>
        </c:ser>
        <c:dLbls>
          <c:showLegendKey val="0"/>
          <c:showVal val="0"/>
          <c:showCatName val="0"/>
          <c:showSerName val="0"/>
          <c:showPercent val="0"/>
          <c:showBubbleSize val="0"/>
        </c:dLbls>
        <c:smooth val="0"/>
        <c:axId val="27883999"/>
        <c:axId val="1"/>
      </c:lineChart>
      <c:catAx>
        <c:axId val="278839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3999"/>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a:t>
            </a:r>
          </a:p>
          <a:p>
            <a:pPr>
              <a:defRPr sz="1400" b="0" i="0" u="none" strike="noStrike" kern="1200" spc="0" baseline="0">
                <a:solidFill>
                  <a:schemeClr val="tx1">
                    <a:lumMod val="65000"/>
                    <a:lumOff val="35000"/>
                  </a:schemeClr>
                </a:solidFill>
                <a:latin typeface="+mn-lt"/>
                <a:ea typeface="+mn-ea"/>
                <a:cs typeface="+mn-cs"/>
              </a:defRPr>
            </a:pPr>
            <a:r>
              <a:rPr lang="en-US" sz="1000" b="1"/>
              <a:t>(1984-2022)</a:t>
            </a:r>
          </a:p>
        </c:rich>
      </c:tx>
      <c:layout>
        <c:manualLayout>
          <c:xMode val="edge"/>
          <c:yMode val="edge"/>
          <c:x val="0.16495049504950496"/>
          <c:y val="1.3474770130499837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Temp!$A$2:$A$40</c:f>
              <c:numCache>
                <c:formatCode>General</c:formatCode>
                <c:ptCount val="39"/>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numCache>
            </c:numRef>
          </c:cat>
          <c:val>
            <c:numRef>
              <c:f>Temp!$I$2:$I$40</c:f>
              <c:numCache>
                <c:formatCode>0.00</c:formatCode>
                <c:ptCount val="39"/>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numCache>
            </c:numRef>
          </c:val>
          <c:smooth val="0"/>
          <c:extLst>
            <c:ext xmlns:c16="http://schemas.microsoft.com/office/drawing/2014/chart" uri="{C3380CC4-5D6E-409C-BE32-E72D297353CC}">
              <c16:uniqueId val="{00000001-4EFF-4A3E-A9F1-4DDB79D63EC6}"/>
            </c:ext>
          </c:extLst>
        </c:ser>
        <c:dLbls>
          <c:showLegendKey val="0"/>
          <c:showVal val="0"/>
          <c:showCatName val="0"/>
          <c:showSerName val="0"/>
          <c:showPercent val="0"/>
          <c:showBubbleSize val="0"/>
        </c:dLbls>
        <c:smooth val="0"/>
        <c:axId val="543601792"/>
        <c:axId val="1"/>
      </c:lineChart>
      <c:catAx>
        <c:axId val="543601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6017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a:t>
            </a:r>
          </a:p>
          <a:p>
            <a:pPr>
              <a:defRPr sz="1400" b="0" i="0" u="none" strike="noStrike" kern="1200" spc="0" baseline="0">
                <a:solidFill>
                  <a:schemeClr val="tx1">
                    <a:lumMod val="65000"/>
                    <a:lumOff val="35000"/>
                  </a:schemeClr>
                </a:solidFill>
                <a:latin typeface="+mn-lt"/>
                <a:ea typeface="+mn-ea"/>
                <a:cs typeface="+mn-cs"/>
              </a:defRPr>
            </a:pPr>
            <a:r>
              <a:rPr lang="en-US" sz="1000" b="1"/>
              <a:t>(1984-2022)</a:t>
            </a:r>
          </a:p>
        </c:rich>
      </c:tx>
      <c:layout>
        <c:manualLayout>
          <c:xMode val="edge"/>
          <c:yMode val="edge"/>
          <c:x val="0.16495049504950496"/>
          <c:y val="1.3474770130499837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Temp!$A$2:$A$40</c:f>
              <c:numCache>
                <c:formatCode>General</c:formatCode>
                <c:ptCount val="39"/>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numCache>
            </c:numRef>
          </c:cat>
          <c:val>
            <c:numRef>
              <c:f>Temp!$I$2:$I$40</c:f>
              <c:numCache>
                <c:formatCode>0.00</c:formatCode>
                <c:ptCount val="39"/>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numCache>
            </c:numRef>
          </c:val>
          <c:smooth val="0"/>
          <c:extLst>
            <c:ext xmlns:c16="http://schemas.microsoft.com/office/drawing/2014/chart" uri="{C3380CC4-5D6E-409C-BE32-E72D297353CC}">
              <c16:uniqueId val="{00000001-4EFF-4A3E-A9F1-4DDB79D63EC6}"/>
            </c:ext>
          </c:extLst>
        </c:ser>
        <c:dLbls>
          <c:showLegendKey val="0"/>
          <c:showVal val="0"/>
          <c:showCatName val="0"/>
          <c:showSerName val="0"/>
          <c:showPercent val="0"/>
          <c:showBubbleSize val="0"/>
        </c:dLbls>
        <c:smooth val="0"/>
        <c:axId val="543601792"/>
        <c:axId val="1"/>
      </c:lineChart>
      <c:catAx>
        <c:axId val="543601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6017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Mean Summer Temperatures</a:t>
            </a:r>
          </a:p>
        </c:rich>
      </c:tx>
      <c:layout>
        <c:manualLayout>
          <c:xMode val="edge"/>
          <c:yMode val="edge"/>
          <c:x val="0.26249768571459686"/>
          <c:y val="1.3474750987356865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Temp!$A$2:$A$38</c:f>
              <c:numCache>
                <c:formatCode>General</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numCache>
            </c:numRef>
          </c:cat>
          <c:val>
            <c:numRef>
              <c:f>Temp!$I$2:$I$38</c:f>
              <c:numCache>
                <c:formatCode>0.00</c:formatCode>
                <c:ptCount val="37"/>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numCache>
            </c:numRef>
          </c:val>
          <c:smooth val="0"/>
          <c:extLst>
            <c:ext xmlns:c16="http://schemas.microsoft.com/office/drawing/2014/chart" uri="{C3380CC4-5D6E-409C-BE32-E72D297353CC}">
              <c16:uniqueId val="{00000000-FAF0-4A86-8E16-CD60083C1898}"/>
            </c:ext>
          </c:extLst>
        </c:ser>
        <c:dLbls>
          <c:showLegendKey val="0"/>
          <c:showVal val="0"/>
          <c:showCatName val="0"/>
          <c:showSerName val="0"/>
          <c:showPercent val="0"/>
          <c:showBubbleSize val="0"/>
        </c:dLbls>
        <c:smooth val="0"/>
        <c:axId val="440478671"/>
        <c:axId val="1"/>
      </c:lineChart>
      <c:catAx>
        <c:axId val="440478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478671"/>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Crow Creek Annual Stream</a:t>
            </a:r>
            <a:r>
              <a:rPr lang="en-US" sz="1100" baseline="0"/>
              <a:t> Flow - 1993-2018</a:t>
            </a:r>
          </a:p>
          <a:p>
            <a:pPr>
              <a:defRPr/>
            </a:pPr>
            <a:r>
              <a:rPr lang="en-US" sz="1000" baseline="0"/>
              <a:t> (USGS site no. 06755950)</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Year</c:v>
          </c:tx>
          <c:spPr>
            <a:ln w="19050" cap="rnd">
              <a:solidFill>
                <a:sysClr val="windowText" lastClr="000000"/>
              </a:solidFill>
              <a:round/>
            </a:ln>
            <a:effectLst/>
          </c:spPr>
          <c:marker>
            <c:symbol val="circle"/>
            <c:size val="5"/>
            <c:spPr>
              <a:solidFill>
                <a:schemeClr val="tx1"/>
              </a:solidFill>
              <a:ln w="9525">
                <a:solidFill>
                  <a:sysClr val="windowText" lastClr="000000"/>
                </a:solidFill>
              </a:ln>
              <a:effectLst/>
            </c:spPr>
          </c:marker>
          <c:xVal>
            <c:numRef>
              <c:f>'crow.flow'!$A$3:$A$28</c:f>
              <c:numCache>
                <c:formatCode>General</c:formatCode>
                <c:ptCount val="26"/>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numCache>
            </c:numRef>
          </c:xVal>
          <c:yVal>
            <c:numRef>
              <c:f>'crow.flow'!$N$4:$N$28</c:f>
              <c:numCache>
                <c:formatCode>General</c:formatCode>
                <c:ptCount val="25"/>
                <c:pt idx="0">
                  <c:v>2.4900000000000002</c:v>
                </c:pt>
                <c:pt idx="1">
                  <c:v>12.40583333</c:v>
                </c:pt>
                <c:pt idx="2">
                  <c:v>6.5274999999999999</c:v>
                </c:pt>
                <c:pt idx="3">
                  <c:v>15.445</c:v>
                </c:pt>
                <c:pt idx="4">
                  <c:v>14.573333330000001</c:v>
                </c:pt>
                <c:pt idx="5">
                  <c:v>38.634166669999999</c:v>
                </c:pt>
                <c:pt idx="6">
                  <c:v>4.7127499999999998</c:v>
                </c:pt>
                <c:pt idx="7">
                  <c:v>4.1366666670000001</c:v>
                </c:pt>
                <c:pt idx="8">
                  <c:v>2.339</c:v>
                </c:pt>
                <c:pt idx="9">
                  <c:v>1.9790000000000001</c:v>
                </c:pt>
                <c:pt idx="10">
                  <c:v>1.5093333330000001</c:v>
                </c:pt>
                <c:pt idx="11">
                  <c:v>1.93475</c:v>
                </c:pt>
                <c:pt idx="12">
                  <c:v>1.6118333330000001</c:v>
                </c:pt>
                <c:pt idx="13">
                  <c:v>1.91</c:v>
                </c:pt>
                <c:pt idx="14">
                  <c:v>2.915333333</c:v>
                </c:pt>
                <c:pt idx="15">
                  <c:v>4.21</c:v>
                </c:pt>
                <c:pt idx="16">
                  <c:v>20.35166667</c:v>
                </c:pt>
                <c:pt idx="17">
                  <c:v>8.1483333330000001</c:v>
                </c:pt>
                <c:pt idx="18">
                  <c:v>2.1419166669999998</c:v>
                </c:pt>
                <c:pt idx="19">
                  <c:v>13.51466667</c:v>
                </c:pt>
                <c:pt idx="20">
                  <c:v>22.364999999999998</c:v>
                </c:pt>
                <c:pt idx="21">
                  <c:v>33.39</c:v>
                </c:pt>
                <c:pt idx="22">
                  <c:v>38.72583333</c:v>
                </c:pt>
                <c:pt idx="23">
                  <c:v>8.3758333329999992</c:v>
                </c:pt>
                <c:pt idx="24">
                  <c:v>7.7566666670000002</c:v>
                </c:pt>
              </c:numCache>
            </c:numRef>
          </c:yVal>
          <c:smooth val="0"/>
          <c:extLst>
            <c:ext xmlns:c16="http://schemas.microsoft.com/office/drawing/2014/chart" uri="{C3380CC4-5D6E-409C-BE32-E72D297353CC}">
              <c16:uniqueId val="{00000000-666F-4137-BB8E-F2E35C68F591}"/>
            </c:ext>
          </c:extLst>
        </c:ser>
        <c:dLbls>
          <c:showLegendKey val="0"/>
          <c:showVal val="0"/>
          <c:showCatName val="0"/>
          <c:showSerName val="0"/>
          <c:showPercent val="0"/>
          <c:showBubbleSize val="0"/>
        </c:dLbls>
        <c:axId val="546934656"/>
        <c:axId val="546929664"/>
      </c:scatterChart>
      <c:valAx>
        <c:axId val="54693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9664"/>
        <c:crosses val="autoZero"/>
        <c:crossBetween val="midCat"/>
      </c:valAx>
      <c:valAx>
        <c:axId val="54692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Discharge (cubic</a:t>
                </a:r>
                <a:r>
                  <a:rPr lang="en-US" baseline="0"/>
                  <a:t> ft/sec)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34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Mean Summer Temperatures</a:t>
            </a:r>
          </a:p>
        </c:rich>
      </c:tx>
      <c:layout>
        <c:manualLayout>
          <c:xMode val="edge"/>
          <c:yMode val="edge"/>
          <c:x val="0.26249768571459686"/>
          <c:y val="1.3474750987356865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Temp!$A$2:$A$38</c:f>
              <c:numCache>
                <c:formatCode>General</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numCache>
            </c:numRef>
          </c:cat>
          <c:val>
            <c:numRef>
              <c:f>Temp!$I$2:$I$38</c:f>
              <c:numCache>
                <c:formatCode>0.00</c:formatCode>
                <c:ptCount val="37"/>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numCache>
            </c:numRef>
          </c:val>
          <c:smooth val="0"/>
          <c:extLst>
            <c:ext xmlns:c16="http://schemas.microsoft.com/office/drawing/2014/chart" uri="{C3380CC4-5D6E-409C-BE32-E72D297353CC}">
              <c16:uniqueId val="{00000000-FAF0-4A86-8E16-CD60083C1898}"/>
            </c:ext>
          </c:extLst>
        </c:ser>
        <c:dLbls>
          <c:showLegendKey val="0"/>
          <c:showVal val="0"/>
          <c:showCatName val="0"/>
          <c:showSerName val="0"/>
          <c:showPercent val="0"/>
          <c:showBubbleSize val="0"/>
        </c:dLbls>
        <c:smooth val="0"/>
        <c:axId val="440478671"/>
        <c:axId val="1"/>
      </c:lineChart>
      <c:catAx>
        <c:axId val="440478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478671"/>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Crow Creek Annual Stream</a:t>
            </a:r>
            <a:r>
              <a:rPr lang="en-US" sz="1100" baseline="0"/>
              <a:t> Flow - 1993-2018</a:t>
            </a:r>
          </a:p>
          <a:p>
            <a:pPr>
              <a:defRPr/>
            </a:pPr>
            <a:r>
              <a:rPr lang="en-US" sz="1000" baseline="0"/>
              <a:t> (USGS site no. 06755950)</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Year</c:v>
          </c:tx>
          <c:spPr>
            <a:ln w="19050" cap="rnd">
              <a:solidFill>
                <a:sysClr val="windowText" lastClr="000000"/>
              </a:solidFill>
              <a:round/>
            </a:ln>
            <a:effectLst/>
          </c:spPr>
          <c:marker>
            <c:symbol val="circle"/>
            <c:size val="5"/>
            <c:spPr>
              <a:solidFill>
                <a:schemeClr val="tx1"/>
              </a:solidFill>
              <a:ln w="9525">
                <a:solidFill>
                  <a:sysClr val="windowText" lastClr="000000"/>
                </a:solidFill>
              </a:ln>
              <a:effectLst/>
            </c:spPr>
          </c:marker>
          <c:xVal>
            <c:numRef>
              <c:f>'crow.flow'!$A$3:$A$28</c:f>
              <c:numCache>
                <c:formatCode>General</c:formatCode>
                <c:ptCount val="26"/>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numCache>
            </c:numRef>
          </c:xVal>
          <c:yVal>
            <c:numRef>
              <c:f>'crow.flow'!$N$4:$N$28</c:f>
              <c:numCache>
                <c:formatCode>General</c:formatCode>
                <c:ptCount val="25"/>
                <c:pt idx="0">
                  <c:v>2.4900000000000002</c:v>
                </c:pt>
                <c:pt idx="1">
                  <c:v>12.40583333</c:v>
                </c:pt>
                <c:pt idx="2">
                  <c:v>6.5274999999999999</c:v>
                </c:pt>
                <c:pt idx="3">
                  <c:v>15.445</c:v>
                </c:pt>
                <c:pt idx="4">
                  <c:v>14.573333330000001</c:v>
                </c:pt>
                <c:pt idx="5">
                  <c:v>38.634166669999999</c:v>
                </c:pt>
                <c:pt idx="6">
                  <c:v>4.7127499999999998</c:v>
                </c:pt>
                <c:pt idx="7">
                  <c:v>4.1366666670000001</c:v>
                </c:pt>
                <c:pt idx="8">
                  <c:v>2.339</c:v>
                </c:pt>
                <c:pt idx="9">
                  <c:v>1.9790000000000001</c:v>
                </c:pt>
                <c:pt idx="10">
                  <c:v>1.5093333330000001</c:v>
                </c:pt>
                <c:pt idx="11">
                  <c:v>1.93475</c:v>
                </c:pt>
                <c:pt idx="12">
                  <c:v>1.6118333330000001</c:v>
                </c:pt>
                <c:pt idx="13">
                  <c:v>1.91</c:v>
                </c:pt>
                <c:pt idx="14">
                  <c:v>2.915333333</c:v>
                </c:pt>
                <c:pt idx="15">
                  <c:v>4.21</c:v>
                </c:pt>
                <c:pt idx="16">
                  <c:v>20.35166667</c:v>
                </c:pt>
                <c:pt idx="17">
                  <c:v>8.1483333330000001</c:v>
                </c:pt>
                <c:pt idx="18">
                  <c:v>2.1419166669999998</c:v>
                </c:pt>
                <c:pt idx="19">
                  <c:v>13.51466667</c:v>
                </c:pt>
                <c:pt idx="20">
                  <c:v>22.364999999999998</c:v>
                </c:pt>
                <c:pt idx="21">
                  <c:v>33.39</c:v>
                </c:pt>
                <c:pt idx="22">
                  <c:v>38.72583333</c:v>
                </c:pt>
                <c:pt idx="23">
                  <c:v>8.3758333329999992</c:v>
                </c:pt>
                <c:pt idx="24">
                  <c:v>7.7566666670000002</c:v>
                </c:pt>
              </c:numCache>
            </c:numRef>
          </c:yVal>
          <c:smooth val="0"/>
          <c:extLst>
            <c:ext xmlns:c16="http://schemas.microsoft.com/office/drawing/2014/chart" uri="{C3380CC4-5D6E-409C-BE32-E72D297353CC}">
              <c16:uniqueId val="{00000000-666F-4137-BB8E-F2E35C68F591}"/>
            </c:ext>
          </c:extLst>
        </c:ser>
        <c:dLbls>
          <c:showLegendKey val="0"/>
          <c:showVal val="0"/>
          <c:showCatName val="0"/>
          <c:showSerName val="0"/>
          <c:showPercent val="0"/>
          <c:showBubbleSize val="0"/>
        </c:dLbls>
        <c:axId val="546934656"/>
        <c:axId val="546929664"/>
      </c:scatterChart>
      <c:valAx>
        <c:axId val="54693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9664"/>
        <c:crosses val="autoZero"/>
        <c:crossBetween val="midCat"/>
      </c:valAx>
      <c:valAx>
        <c:axId val="54692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Discharge (cubic</a:t>
                </a:r>
                <a:r>
                  <a:rPr lang="en-US" baseline="0"/>
                  <a:t> ft/sec)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34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(1999-2008</a:t>
            </a:r>
            <a:r>
              <a:rPr lang="en-US" b="1"/>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CreekSegMaster!$L$2:$U$2</c:f>
              <c:numCache>
                <c:formatCode>General</c:formatCode>
                <c:ptCount val="10"/>
                <c:pt idx="0">
                  <c:v>1999</c:v>
                </c:pt>
                <c:pt idx="1">
                  <c:v>2000</c:v>
                </c:pt>
                <c:pt idx="2">
                  <c:v>2001</c:v>
                </c:pt>
                <c:pt idx="3">
                  <c:v>2002</c:v>
                </c:pt>
                <c:pt idx="4">
                  <c:v>2003</c:v>
                </c:pt>
                <c:pt idx="5">
                  <c:v>2004</c:v>
                </c:pt>
                <c:pt idx="6">
                  <c:v>2005</c:v>
                </c:pt>
                <c:pt idx="7">
                  <c:v>2006</c:v>
                </c:pt>
                <c:pt idx="8">
                  <c:v>2007</c:v>
                </c:pt>
                <c:pt idx="9">
                  <c:v>2008</c:v>
                </c:pt>
              </c:numCache>
            </c:numRef>
          </c:cat>
          <c:val>
            <c:numRef>
              <c:f>CreekSegMaster!$L$27:$U$27</c:f>
              <c:numCache>
                <c:formatCode>General</c:formatCode>
                <c:ptCount val="10"/>
                <c:pt idx="0">
                  <c:v>11344</c:v>
                </c:pt>
                <c:pt idx="1">
                  <c:v>7676</c:v>
                </c:pt>
                <c:pt idx="2">
                  <c:v>6842</c:v>
                </c:pt>
                <c:pt idx="3">
                  <c:v>5740</c:v>
                </c:pt>
                <c:pt idx="4">
                  <c:v>6888</c:v>
                </c:pt>
                <c:pt idx="5">
                  <c:v>7328</c:v>
                </c:pt>
                <c:pt idx="6">
                  <c:v>8302</c:v>
                </c:pt>
                <c:pt idx="7">
                  <c:v>6175</c:v>
                </c:pt>
                <c:pt idx="8">
                  <c:v>2230</c:v>
                </c:pt>
                <c:pt idx="9">
                  <c:v>1916</c:v>
                </c:pt>
              </c:numCache>
            </c:numRef>
          </c:val>
          <c:smooth val="0"/>
          <c:extLst>
            <c:ext xmlns:c16="http://schemas.microsoft.com/office/drawing/2014/chart" uri="{C3380CC4-5D6E-409C-BE32-E72D297353CC}">
              <c16:uniqueId val="{00000001-D1FB-4DD8-A24C-01C8CA6F771E}"/>
            </c:ext>
          </c:extLst>
        </c:ser>
        <c:dLbls>
          <c:showLegendKey val="0"/>
          <c:showVal val="0"/>
          <c:showCatName val="0"/>
          <c:showSerName val="0"/>
          <c:showPercent val="0"/>
          <c:showBubbleSize val="0"/>
        </c:dLbls>
        <c:smooth val="0"/>
        <c:axId val="1305322623"/>
        <c:axId val="1305315135"/>
      </c:lineChart>
      <c:catAx>
        <c:axId val="1305322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15135"/>
        <c:crosses val="autoZero"/>
        <c:auto val="1"/>
        <c:lblAlgn val="ctr"/>
        <c:lblOffset val="100"/>
        <c:noMultiLvlLbl val="0"/>
      </c:catAx>
      <c:valAx>
        <c:axId val="13053151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22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(1999-2008</a:t>
            </a:r>
            <a:r>
              <a:rPr lang="en-US" b="1"/>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CreekSegMaster!$L$2:$U$2</c:f>
              <c:numCache>
                <c:formatCode>General</c:formatCode>
                <c:ptCount val="10"/>
                <c:pt idx="0">
                  <c:v>1999</c:v>
                </c:pt>
                <c:pt idx="1">
                  <c:v>2000</c:v>
                </c:pt>
                <c:pt idx="2">
                  <c:v>2001</c:v>
                </c:pt>
                <c:pt idx="3">
                  <c:v>2002</c:v>
                </c:pt>
                <c:pt idx="4">
                  <c:v>2003</c:v>
                </c:pt>
                <c:pt idx="5">
                  <c:v>2004</c:v>
                </c:pt>
                <c:pt idx="6">
                  <c:v>2005</c:v>
                </c:pt>
                <c:pt idx="7">
                  <c:v>2006</c:v>
                </c:pt>
                <c:pt idx="8">
                  <c:v>2007</c:v>
                </c:pt>
                <c:pt idx="9">
                  <c:v>2008</c:v>
                </c:pt>
              </c:numCache>
            </c:numRef>
          </c:cat>
          <c:val>
            <c:numRef>
              <c:f>CreekSegMaster!$L$27:$U$27</c:f>
              <c:numCache>
                <c:formatCode>General</c:formatCode>
                <c:ptCount val="10"/>
                <c:pt idx="0">
                  <c:v>11344</c:v>
                </c:pt>
                <c:pt idx="1">
                  <c:v>7676</c:v>
                </c:pt>
                <c:pt idx="2">
                  <c:v>6842</c:v>
                </c:pt>
                <c:pt idx="3">
                  <c:v>5740</c:v>
                </c:pt>
                <c:pt idx="4">
                  <c:v>6888</c:v>
                </c:pt>
                <c:pt idx="5">
                  <c:v>7328</c:v>
                </c:pt>
                <c:pt idx="6">
                  <c:v>8302</c:v>
                </c:pt>
                <c:pt idx="7">
                  <c:v>6175</c:v>
                </c:pt>
                <c:pt idx="8">
                  <c:v>2230</c:v>
                </c:pt>
                <c:pt idx="9">
                  <c:v>1916</c:v>
                </c:pt>
              </c:numCache>
            </c:numRef>
          </c:val>
          <c:smooth val="0"/>
          <c:extLst>
            <c:ext xmlns:c16="http://schemas.microsoft.com/office/drawing/2014/chart" uri="{C3380CC4-5D6E-409C-BE32-E72D297353CC}">
              <c16:uniqueId val="{00000001-D1FB-4DD8-A24C-01C8CA6F771E}"/>
            </c:ext>
          </c:extLst>
        </c:ser>
        <c:dLbls>
          <c:showLegendKey val="0"/>
          <c:showVal val="0"/>
          <c:showCatName val="0"/>
          <c:showSerName val="0"/>
          <c:showPercent val="0"/>
          <c:showBubbleSize val="0"/>
        </c:dLbls>
        <c:smooth val="0"/>
        <c:axId val="1305322623"/>
        <c:axId val="1305315135"/>
      </c:lineChart>
      <c:catAx>
        <c:axId val="1305322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15135"/>
        <c:crosses val="autoZero"/>
        <c:auto val="1"/>
        <c:lblAlgn val="ctr"/>
        <c:lblOffset val="100"/>
        <c:noMultiLvlLbl val="0"/>
      </c:catAx>
      <c:valAx>
        <c:axId val="13053151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22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(2009-2022)</a:t>
            </a:r>
          </a:p>
        </c:rich>
      </c:tx>
      <c:layout>
        <c:manualLayout>
          <c:xMode val="edge"/>
          <c:yMode val="edge"/>
          <c:x val="0.28367344706911635"/>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CreekSegMaster!$V$2:$AI$2</c:f>
              <c:numCache>
                <c:formatCode>General</c:formatCode>
                <c:ptCount val="14"/>
                <c:pt idx="0">
                  <c:v>2009</c:v>
                </c:pt>
                <c:pt idx="1">
                  <c:v>2010</c:v>
                </c:pt>
                <c:pt idx="2">
                  <c:v>2011</c:v>
                </c:pt>
                <c:pt idx="3">
                  <c:v>2012</c:v>
                </c:pt>
                <c:pt idx="4">
                  <c:v>2013</c:v>
                </c:pt>
                <c:pt idx="5">
                  <c:v>2014</c:v>
                </c:pt>
                <c:pt idx="6" formatCode="0">
                  <c:v>2015</c:v>
                </c:pt>
                <c:pt idx="7" formatCode="0">
                  <c:v>2016</c:v>
                </c:pt>
                <c:pt idx="8" formatCode="0">
                  <c:v>2017</c:v>
                </c:pt>
                <c:pt idx="9">
                  <c:v>2018</c:v>
                </c:pt>
                <c:pt idx="10" formatCode="0">
                  <c:v>2019</c:v>
                </c:pt>
                <c:pt idx="11" formatCode="0">
                  <c:v>2020</c:v>
                </c:pt>
                <c:pt idx="12" formatCode="0">
                  <c:v>2021</c:v>
                </c:pt>
                <c:pt idx="13" formatCode="0">
                  <c:v>2022</c:v>
                </c:pt>
              </c:numCache>
            </c:numRef>
          </c:cat>
          <c:val>
            <c:numRef>
              <c:f>CreekSegMaster!$V$27:$AI$27</c:f>
              <c:numCache>
                <c:formatCode>General</c:formatCode>
                <c:ptCount val="14"/>
                <c:pt idx="0">
                  <c:v>4521</c:v>
                </c:pt>
                <c:pt idx="1">
                  <c:v>3727</c:v>
                </c:pt>
                <c:pt idx="2">
                  <c:v>11966</c:v>
                </c:pt>
                <c:pt idx="3">
                  <c:v>7461</c:v>
                </c:pt>
                <c:pt idx="4">
                  <c:v>5333</c:v>
                </c:pt>
                <c:pt idx="5">
                  <c:v>10247</c:v>
                </c:pt>
                <c:pt idx="6" formatCode="0">
                  <c:v>3409</c:v>
                </c:pt>
                <c:pt idx="7" formatCode="0">
                  <c:v>8383</c:v>
                </c:pt>
                <c:pt idx="8" formatCode="0">
                  <c:v>7939</c:v>
                </c:pt>
                <c:pt idx="9">
                  <c:v>14988</c:v>
                </c:pt>
                <c:pt idx="10">
                  <c:v>9378</c:v>
                </c:pt>
                <c:pt idx="11" formatCode="0">
                  <c:v>4886</c:v>
                </c:pt>
                <c:pt idx="12">
                  <c:v>7809</c:v>
                </c:pt>
                <c:pt idx="13">
                  <c:v>5123</c:v>
                </c:pt>
              </c:numCache>
            </c:numRef>
          </c:val>
          <c:smooth val="0"/>
          <c:extLst>
            <c:ext xmlns:c16="http://schemas.microsoft.com/office/drawing/2014/chart" uri="{C3380CC4-5D6E-409C-BE32-E72D297353CC}">
              <c16:uniqueId val="{00000001-201D-4BEB-84BE-4E21AC719384}"/>
            </c:ext>
          </c:extLst>
        </c:ser>
        <c:dLbls>
          <c:showLegendKey val="0"/>
          <c:showVal val="0"/>
          <c:showCatName val="0"/>
          <c:showSerName val="0"/>
          <c:showPercent val="0"/>
          <c:showBubbleSize val="0"/>
        </c:dLbls>
        <c:smooth val="0"/>
        <c:axId val="571868159"/>
        <c:axId val="571868575"/>
      </c:lineChart>
      <c:catAx>
        <c:axId val="571868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575"/>
        <c:crosses val="autoZero"/>
        <c:auto val="1"/>
        <c:lblAlgn val="ctr"/>
        <c:lblOffset val="100"/>
        <c:noMultiLvlLbl val="0"/>
      </c:catAx>
      <c:valAx>
        <c:axId val="571868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1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(2009-2022)</a:t>
            </a:r>
          </a:p>
        </c:rich>
      </c:tx>
      <c:layout>
        <c:manualLayout>
          <c:xMode val="edge"/>
          <c:yMode val="edge"/>
          <c:x val="0.28367344706911635"/>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CreekSegMaster!$V$2:$AI$2</c:f>
              <c:numCache>
                <c:formatCode>General</c:formatCode>
                <c:ptCount val="14"/>
                <c:pt idx="0">
                  <c:v>2009</c:v>
                </c:pt>
                <c:pt idx="1">
                  <c:v>2010</c:v>
                </c:pt>
                <c:pt idx="2">
                  <c:v>2011</c:v>
                </c:pt>
                <c:pt idx="3">
                  <c:v>2012</c:v>
                </c:pt>
                <c:pt idx="4">
                  <c:v>2013</c:v>
                </c:pt>
                <c:pt idx="5">
                  <c:v>2014</c:v>
                </c:pt>
                <c:pt idx="6" formatCode="0">
                  <c:v>2015</c:v>
                </c:pt>
                <c:pt idx="7" formatCode="0">
                  <c:v>2016</c:v>
                </c:pt>
                <c:pt idx="8" formatCode="0">
                  <c:v>2017</c:v>
                </c:pt>
                <c:pt idx="9">
                  <c:v>2018</c:v>
                </c:pt>
                <c:pt idx="10" formatCode="0">
                  <c:v>2019</c:v>
                </c:pt>
                <c:pt idx="11" formatCode="0">
                  <c:v>2020</c:v>
                </c:pt>
                <c:pt idx="12" formatCode="0">
                  <c:v>2021</c:v>
                </c:pt>
                <c:pt idx="13" formatCode="0">
                  <c:v>2022</c:v>
                </c:pt>
              </c:numCache>
            </c:numRef>
          </c:cat>
          <c:val>
            <c:numRef>
              <c:f>CreekSegMaster!$V$27:$AI$27</c:f>
              <c:numCache>
                <c:formatCode>General</c:formatCode>
                <c:ptCount val="14"/>
                <c:pt idx="0">
                  <c:v>4521</c:v>
                </c:pt>
                <c:pt idx="1">
                  <c:v>3727</c:v>
                </c:pt>
                <c:pt idx="2">
                  <c:v>11966</c:v>
                </c:pt>
                <c:pt idx="3">
                  <c:v>7461</c:v>
                </c:pt>
                <c:pt idx="4">
                  <c:v>5333</c:v>
                </c:pt>
                <c:pt idx="5">
                  <c:v>10247</c:v>
                </c:pt>
                <c:pt idx="6" formatCode="0">
                  <c:v>3409</c:v>
                </c:pt>
                <c:pt idx="7" formatCode="0">
                  <c:v>8383</c:v>
                </c:pt>
                <c:pt idx="8" formatCode="0">
                  <c:v>7939</c:v>
                </c:pt>
                <c:pt idx="9">
                  <c:v>14988</c:v>
                </c:pt>
                <c:pt idx="10">
                  <c:v>9378</c:v>
                </c:pt>
                <c:pt idx="11" formatCode="0">
                  <c:v>4886</c:v>
                </c:pt>
                <c:pt idx="12">
                  <c:v>7809</c:v>
                </c:pt>
                <c:pt idx="13">
                  <c:v>5123</c:v>
                </c:pt>
              </c:numCache>
            </c:numRef>
          </c:val>
          <c:smooth val="0"/>
          <c:extLst>
            <c:ext xmlns:c16="http://schemas.microsoft.com/office/drawing/2014/chart" uri="{C3380CC4-5D6E-409C-BE32-E72D297353CC}">
              <c16:uniqueId val="{00000001-201D-4BEB-84BE-4E21AC719384}"/>
            </c:ext>
          </c:extLst>
        </c:ser>
        <c:dLbls>
          <c:showLegendKey val="0"/>
          <c:showVal val="0"/>
          <c:showCatName val="0"/>
          <c:showSerName val="0"/>
          <c:showPercent val="0"/>
          <c:showBubbleSize val="0"/>
        </c:dLbls>
        <c:smooth val="0"/>
        <c:axId val="571868159"/>
        <c:axId val="571868575"/>
      </c:lineChart>
      <c:catAx>
        <c:axId val="571868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575"/>
        <c:crosses val="autoZero"/>
        <c:auto val="1"/>
        <c:lblAlgn val="ctr"/>
        <c:lblOffset val="100"/>
        <c:noMultiLvlLbl val="0"/>
      </c:catAx>
      <c:valAx>
        <c:axId val="571868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1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(1989-1998)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CreekSegMaster!$B$2:$K$2</c:f>
              <c:numCache>
                <c:formatCode>General</c:formatCode>
                <c:ptCount val="10"/>
                <c:pt idx="0">
                  <c:v>1989</c:v>
                </c:pt>
                <c:pt idx="1">
                  <c:v>1990</c:v>
                </c:pt>
                <c:pt idx="2">
                  <c:v>1991</c:v>
                </c:pt>
                <c:pt idx="3">
                  <c:v>1992</c:v>
                </c:pt>
                <c:pt idx="4">
                  <c:v>1993</c:v>
                </c:pt>
                <c:pt idx="5">
                  <c:v>1994</c:v>
                </c:pt>
                <c:pt idx="6">
                  <c:v>1995</c:v>
                </c:pt>
                <c:pt idx="7">
                  <c:v>1996</c:v>
                </c:pt>
                <c:pt idx="8">
                  <c:v>1997</c:v>
                </c:pt>
                <c:pt idx="9">
                  <c:v>1998</c:v>
                </c:pt>
              </c:numCache>
            </c:numRef>
          </c:cat>
          <c:val>
            <c:numRef>
              <c:f>CreekSegMaster!$B$27:$K$27</c:f>
              <c:numCache>
                <c:formatCode>General</c:formatCode>
                <c:ptCount val="10"/>
                <c:pt idx="0">
                  <c:v>4826</c:v>
                </c:pt>
                <c:pt idx="1">
                  <c:v>5052</c:v>
                </c:pt>
                <c:pt idx="2">
                  <c:v>4783</c:v>
                </c:pt>
                <c:pt idx="3">
                  <c:v>6293</c:v>
                </c:pt>
                <c:pt idx="4">
                  <c:v>7088</c:v>
                </c:pt>
                <c:pt idx="5">
                  <c:v>7275</c:v>
                </c:pt>
                <c:pt idx="6">
                  <c:v>7814</c:v>
                </c:pt>
                <c:pt idx="7">
                  <c:v>5587</c:v>
                </c:pt>
                <c:pt idx="8">
                  <c:v>9094</c:v>
                </c:pt>
                <c:pt idx="9">
                  <c:v>10889</c:v>
                </c:pt>
              </c:numCache>
            </c:numRef>
          </c:val>
          <c:smooth val="0"/>
          <c:extLst>
            <c:ext xmlns:c16="http://schemas.microsoft.com/office/drawing/2014/chart" uri="{C3380CC4-5D6E-409C-BE32-E72D297353CC}">
              <c16:uniqueId val="{00000001-73C3-4AD7-B435-0A074512852B}"/>
            </c:ext>
          </c:extLst>
        </c:ser>
        <c:dLbls>
          <c:showLegendKey val="0"/>
          <c:showVal val="0"/>
          <c:showCatName val="0"/>
          <c:showSerName val="0"/>
          <c:showPercent val="0"/>
          <c:showBubbleSize val="0"/>
        </c:dLbls>
        <c:smooth val="0"/>
        <c:axId val="660424895"/>
        <c:axId val="757519471"/>
      </c:lineChart>
      <c:catAx>
        <c:axId val="660424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519471"/>
        <c:crosses val="autoZero"/>
        <c:auto val="1"/>
        <c:lblAlgn val="ctr"/>
        <c:lblOffset val="100"/>
        <c:noMultiLvlLbl val="0"/>
      </c:catAx>
      <c:valAx>
        <c:axId val="757519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4248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(1989-1998)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CreekSegMaster!$B$2:$K$2</c:f>
              <c:numCache>
                <c:formatCode>General</c:formatCode>
                <c:ptCount val="10"/>
                <c:pt idx="0">
                  <c:v>1989</c:v>
                </c:pt>
                <c:pt idx="1">
                  <c:v>1990</c:v>
                </c:pt>
                <c:pt idx="2">
                  <c:v>1991</c:v>
                </c:pt>
                <c:pt idx="3">
                  <c:v>1992</c:v>
                </c:pt>
                <c:pt idx="4">
                  <c:v>1993</c:v>
                </c:pt>
                <c:pt idx="5">
                  <c:v>1994</c:v>
                </c:pt>
                <c:pt idx="6">
                  <c:v>1995</c:v>
                </c:pt>
                <c:pt idx="7">
                  <c:v>1996</c:v>
                </c:pt>
                <c:pt idx="8">
                  <c:v>1997</c:v>
                </c:pt>
                <c:pt idx="9">
                  <c:v>1998</c:v>
                </c:pt>
              </c:numCache>
            </c:numRef>
          </c:cat>
          <c:val>
            <c:numRef>
              <c:f>CreekSegMaster!$B$27:$K$27</c:f>
              <c:numCache>
                <c:formatCode>General</c:formatCode>
                <c:ptCount val="10"/>
                <c:pt idx="0">
                  <c:v>4826</c:v>
                </c:pt>
                <c:pt idx="1">
                  <c:v>5052</c:v>
                </c:pt>
                <c:pt idx="2">
                  <c:v>4783</c:v>
                </c:pt>
                <c:pt idx="3">
                  <c:v>6293</c:v>
                </c:pt>
                <c:pt idx="4">
                  <c:v>7088</c:v>
                </c:pt>
                <c:pt idx="5">
                  <c:v>7275</c:v>
                </c:pt>
                <c:pt idx="6">
                  <c:v>7814</c:v>
                </c:pt>
                <c:pt idx="7">
                  <c:v>5587</c:v>
                </c:pt>
                <c:pt idx="8">
                  <c:v>9094</c:v>
                </c:pt>
                <c:pt idx="9">
                  <c:v>10889</c:v>
                </c:pt>
              </c:numCache>
            </c:numRef>
          </c:val>
          <c:smooth val="0"/>
          <c:extLst>
            <c:ext xmlns:c16="http://schemas.microsoft.com/office/drawing/2014/chart" uri="{C3380CC4-5D6E-409C-BE32-E72D297353CC}">
              <c16:uniqueId val="{00000001-73C3-4AD7-B435-0A074512852B}"/>
            </c:ext>
          </c:extLst>
        </c:ser>
        <c:dLbls>
          <c:showLegendKey val="0"/>
          <c:showVal val="0"/>
          <c:showCatName val="0"/>
          <c:showSerName val="0"/>
          <c:showPercent val="0"/>
          <c:showBubbleSize val="0"/>
        </c:dLbls>
        <c:smooth val="0"/>
        <c:axId val="660424895"/>
        <c:axId val="757519471"/>
      </c:lineChart>
      <c:catAx>
        <c:axId val="660424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519471"/>
        <c:crosses val="autoZero"/>
        <c:auto val="1"/>
        <c:lblAlgn val="ctr"/>
        <c:lblOffset val="100"/>
        <c:noMultiLvlLbl val="0"/>
      </c:catAx>
      <c:valAx>
        <c:axId val="757519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4248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(1989-2022</a:t>
            </a:r>
            <a:r>
              <a:rPr lang="en-US" sz="1000"/>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58092738407698"/>
          <c:y val="0.10709892533791582"/>
          <c:w val="0.85472112860892391"/>
          <c:h val="0.74868740755939711"/>
        </c:manualLayout>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CreekSegMaster!$B$2:$AI$2</c:f>
              <c:numCache>
                <c:formatCode>General</c:formatCode>
                <c:ptCount val="34"/>
                <c:pt idx="0">
                  <c:v>1989</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formatCode="0">
                  <c:v>2015</c:v>
                </c:pt>
                <c:pt idx="27" formatCode="0">
                  <c:v>2016</c:v>
                </c:pt>
                <c:pt idx="28" formatCode="0">
                  <c:v>2017</c:v>
                </c:pt>
                <c:pt idx="29">
                  <c:v>2018</c:v>
                </c:pt>
                <c:pt idx="30" formatCode="0">
                  <c:v>2019</c:v>
                </c:pt>
                <c:pt idx="31" formatCode="0">
                  <c:v>2020</c:v>
                </c:pt>
                <c:pt idx="32" formatCode="0">
                  <c:v>2021</c:v>
                </c:pt>
                <c:pt idx="33" formatCode="0">
                  <c:v>2022</c:v>
                </c:pt>
              </c:numCache>
            </c:numRef>
          </c:cat>
          <c:val>
            <c:numRef>
              <c:f>CreekSegMaster!$B$27:$AI$27</c:f>
              <c:numCache>
                <c:formatCode>General</c:formatCode>
                <c:ptCount val="34"/>
                <c:pt idx="0">
                  <c:v>4826</c:v>
                </c:pt>
                <c:pt idx="1">
                  <c:v>5052</c:v>
                </c:pt>
                <c:pt idx="2">
                  <c:v>4783</c:v>
                </c:pt>
                <c:pt idx="3">
                  <c:v>6293</c:v>
                </c:pt>
                <c:pt idx="4">
                  <c:v>7088</c:v>
                </c:pt>
                <c:pt idx="5">
                  <c:v>7275</c:v>
                </c:pt>
                <c:pt idx="6">
                  <c:v>7814</c:v>
                </c:pt>
                <c:pt idx="7">
                  <c:v>5587</c:v>
                </c:pt>
                <c:pt idx="8">
                  <c:v>9094</c:v>
                </c:pt>
                <c:pt idx="9">
                  <c:v>10889</c:v>
                </c:pt>
                <c:pt idx="10">
                  <c:v>11344</c:v>
                </c:pt>
                <c:pt idx="11">
                  <c:v>7676</c:v>
                </c:pt>
                <c:pt idx="12">
                  <c:v>6842</c:v>
                </c:pt>
                <c:pt idx="13">
                  <c:v>5740</c:v>
                </c:pt>
                <c:pt idx="14">
                  <c:v>6888</c:v>
                </c:pt>
                <c:pt idx="15">
                  <c:v>7328</c:v>
                </c:pt>
                <c:pt idx="16">
                  <c:v>8302</c:v>
                </c:pt>
                <c:pt idx="17">
                  <c:v>6175</c:v>
                </c:pt>
                <c:pt idx="18">
                  <c:v>2230</c:v>
                </c:pt>
                <c:pt idx="19">
                  <c:v>1916</c:v>
                </c:pt>
                <c:pt idx="20">
                  <c:v>4521</c:v>
                </c:pt>
                <c:pt idx="21">
                  <c:v>3727</c:v>
                </c:pt>
                <c:pt idx="22">
                  <c:v>11966</c:v>
                </c:pt>
                <c:pt idx="23">
                  <c:v>7461</c:v>
                </c:pt>
                <c:pt idx="24">
                  <c:v>5333</c:v>
                </c:pt>
                <c:pt idx="25">
                  <c:v>10247</c:v>
                </c:pt>
                <c:pt idx="26" formatCode="0">
                  <c:v>3409</c:v>
                </c:pt>
                <c:pt idx="27" formatCode="0">
                  <c:v>8383</c:v>
                </c:pt>
                <c:pt idx="28" formatCode="0">
                  <c:v>7939</c:v>
                </c:pt>
                <c:pt idx="29">
                  <c:v>14988</c:v>
                </c:pt>
                <c:pt idx="30">
                  <c:v>9378</c:v>
                </c:pt>
                <c:pt idx="31" formatCode="0">
                  <c:v>4886</c:v>
                </c:pt>
                <c:pt idx="32">
                  <c:v>7809</c:v>
                </c:pt>
                <c:pt idx="33">
                  <c:v>5123</c:v>
                </c:pt>
              </c:numCache>
            </c:numRef>
          </c:val>
          <c:smooth val="0"/>
          <c:extLst>
            <c:ext xmlns:c16="http://schemas.microsoft.com/office/drawing/2014/chart" uri="{C3380CC4-5D6E-409C-BE32-E72D297353CC}">
              <c16:uniqueId val="{00000001-9477-4E45-AF4D-EE56AC0A04F7}"/>
            </c:ext>
          </c:extLst>
        </c:ser>
        <c:dLbls>
          <c:showLegendKey val="0"/>
          <c:showVal val="0"/>
          <c:showCatName val="0"/>
          <c:showSerName val="0"/>
          <c:showPercent val="0"/>
          <c:showBubbleSize val="0"/>
        </c:dLbls>
        <c:smooth val="0"/>
        <c:axId val="581194015"/>
        <c:axId val="581195679"/>
      </c:lineChart>
      <c:catAx>
        <c:axId val="58119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5679"/>
        <c:crosses val="autoZero"/>
        <c:auto val="1"/>
        <c:lblAlgn val="ctr"/>
        <c:lblOffset val="100"/>
        <c:noMultiLvlLbl val="0"/>
      </c:catAx>
      <c:valAx>
        <c:axId val="581195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40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(1989-2022</a:t>
            </a:r>
            <a:r>
              <a:rPr lang="en-US" sz="1000"/>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58092738407698"/>
          <c:y val="0.10709892533791582"/>
          <c:w val="0.85472112860892391"/>
          <c:h val="0.74868740755939711"/>
        </c:manualLayout>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CreekSegMaster!$B$2:$AI$2</c:f>
              <c:numCache>
                <c:formatCode>General</c:formatCode>
                <c:ptCount val="34"/>
                <c:pt idx="0">
                  <c:v>1989</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formatCode="0">
                  <c:v>2015</c:v>
                </c:pt>
                <c:pt idx="27" formatCode="0">
                  <c:v>2016</c:v>
                </c:pt>
                <c:pt idx="28" formatCode="0">
                  <c:v>2017</c:v>
                </c:pt>
                <c:pt idx="29">
                  <c:v>2018</c:v>
                </c:pt>
                <c:pt idx="30" formatCode="0">
                  <c:v>2019</c:v>
                </c:pt>
                <c:pt idx="31" formatCode="0">
                  <c:v>2020</c:v>
                </c:pt>
                <c:pt idx="32" formatCode="0">
                  <c:v>2021</c:v>
                </c:pt>
                <c:pt idx="33" formatCode="0">
                  <c:v>2022</c:v>
                </c:pt>
              </c:numCache>
            </c:numRef>
          </c:cat>
          <c:val>
            <c:numRef>
              <c:f>CreekSegMaster!$B$27:$AI$27</c:f>
              <c:numCache>
                <c:formatCode>General</c:formatCode>
                <c:ptCount val="34"/>
                <c:pt idx="0">
                  <c:v>4826</c:v>
                </c:pt>
                <c:pt idx="1">
                  <c:v>5052</c:v>
                </c:pt>
                <c:pt idx="2">
                  <c:v>4783</c:v>
                </c:pt>
                <c:pt idx="3">
                  <c:v>6293</c:v>
                </c:pt>
                <c:pt idx="4">
                  <c:v>7088</c:v>
                </c:pt>
                <c:pt idx="5">
                  <c:v>7275</c:v>
                </c:pt>
                <c:pt idx="6">
                  <c:v>7814</c:v>
                </c:pt>
                <c:pt idx="7">
                  <c:v>5587</c:v>
                </c:pt>
                <c:pt idx="8">
                  <c:v>9094</c:v>
                </c:pt>
                <c:pt idx="9">
                  <c:v>10889</c:v>
                </c:pt>
                <c:pt idx="10">
                  <c:v>11344</c:v>
                </c:pt>
                <c:pt idx="11">
                  <c:v>7676</c:v>
                </c:pt>
                <c:pt idx="12">
                  <c:v>6842</c:v>
                </c:pt>
                <c:pt idx="13">
                  <c:v>5740</c:v>
                </c:pt>
                <c:pt idx="14">
                  <c:v>6888</c:v>
                </c:pt>
                <c:pt idx="15">
                  <c:v>7328</c:v>
                </c:pt>
                <c:pt idx="16">
                  <c:v>8302</c:v>
                </c:pt>
                <c:pt idx="17">
                  <c:v>6175</c:v>
                </c:pt>
                <c:pt idx="18">
                  <c:v>2230</c:v>
                </c:pt>
                <c:pt idx="19">
                  <c:v>1916</c:v>
                </c:pt>
                <c:pt idx="20">
                  <c:v>4521</c:v>
                </c:pt>
                <c:pt idx="21">
                  <c:v>3727</c:v>
                </c:pt>
                <c:pt idx="22">
                  <c:v>11966</c:v>
                </c:pt>
                <c:pt idx="23">
                  <c:v>7461</c:v>
                </c:pt>
                <c:pt idx="24">
                  <c:v>5333</c:v>
                </c:pt>
                <c:pt idx="25">
                  <c:v>10247</c:v>
                </c:pt>
                <c:pt idx="26" formatCode="0">
                  <c:v>3409</c:v>
                </c:pt>
                <c:pt idx="27" formatCode="0">
                  <c:v>8383</c:v>
                </c:pt>
                <c:pt idx="28" formatCode="0">
                  <c:v>7939</c:v>
                </c:pt>
                <c:pt idx="29">
                  <c:v>14988</c:v>
                </c:pt>
                <c:pt idx="30">
                  <c:v>9378</c:v>
                </c:pt>
                <c:pt idx="31" formatCode="0">
                  <c:v>4886</c:v>
                </c:pt>
                <c:pt idx="32">
                  <c:v>7809</c:v>
                </c:pt>
                <c:pt idx="33">
                  <c:v>5123</c:v>
                </c:pt>
              </c:numCache>
            </c:numRef>
          </c:val>
          <c:smooth val="0"/>
          <c:extLst>
            <c:ext xmlns:c16="http://schemas.microsoft.com/office/drawing/2014/chart" uri="{C3380CC4-5D6E-409C-BE32-E72D297353CC}">
              <c16:uniqueId val="{00000001-9477-4E45-AF4D-EE56AC0A04F7}"/>
            </c:ext>
          </c:extLst>
        </c:ser>
        <c:dLbls>
          <c:showLegendKey val="0"/>
          <c:showVal val="0"/>
          <c:showCatName val="0"/>
          <c:showSerName val="0"/>
          <c:showPercent val="0"/>
          <c:showBubbleSize val="0"/>
        </c:dLbls>
        <c:smooth val="0"/>
        <c:axId val="581194015"/>
        <c:axId val="581195679"/>
      </c:lineChart>
      <c:catAx>
        <c:axId val="58119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5679"/>
        <c:crosses val="autoZero"/>
        <c:auto val="1"/>
        <c:lblAlgn val="ctr"/>
        <c:lblOffset val="100"/>
        <c:noMultiLvlLbl val="0"/>
      </c:catAx>
      <c:valAx>
        <c:axId val="581195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40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A56AB-D8F3-4A86-A983-4BEC7039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21</Pages>
  <Words>7062</Words>
  <Characters>40260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Figure 3</vt:lpstr>
    </vt:vector>
  </TitlesOfParts>
  <Company>University of Wyoming</Company>
  <LinksUpToDate>false</LinksUpToDate>
  <CharactersWithSpaces>47228</CharactersWithSpaces>
  <SharedDoc>false</SharedDoc>
  <HLinks>
    <vt:vector size="228" baseType="variant">
      <vt:variant>
        <vt:i4>5439502</vt:i4>
      </vt:variant>
      <vt:variant>
        <vt:i4>174</vt:i4>
      </vt:variant>
      <vt:variant>
        <vt:i4>0</vt:i4>
      </vt:variant>
      <vt:variant>
        <vt:i4>5</vt:i4>
      </vt:variant>
      <vt:variant>
        <vt:lpwstr>http://www.wrcc.dri.edu/summary/Climsmwy.html</vt:lpwstr>
      </vt:variant>
      <vt:variant>
        <vt:lpwstr/>
      </vt:variant>
      <vt:variant>
        <vt:i4>5439502</vt:i4>
      </vt:variant>
      <vt:variant>
        <vt:i4>171</vt:i4>
      </vt:variant>
      <vt:variant>
        <vt:i4>0</vt:i4>
      </vt:variant>
      <vt:variant>
        <vt:i4>5</vt:i4>
      </vt:variant>
      <vt:variant>
        <vt:lpwstr>http://www.wrcc.dri.edu/summary/Climsmwy.html</vt:lpwstr>
      </vt:variant>
      <vt:variant>
        <vt:lpwstr/>
      </vt:variant>
      <vt:variant>
        <vt:i4>5439502</vt:i4>
      </vt:variant>
      <vt:variant>
        <vt:i4>168</vt:i4>
      </vt:variant>
      <vt:variant>
        <vt:i4>0</vt:i4>
      </vt:variant>
      <vt:variant>
        <vt:i4>5</vt:i4>
      </vt:variant>
      <vt:variant>
        <vt:lpwstr>http://www.wrcc.dri.edu/summary/Climsmwy.html</vt:lpwstr>
      </vt:variant>
      <vt:variant>
        <vt:lpwstr/>
      </vt:variant>
      <vt:variant>
        <vt:i4>327687</vt:i4>
      </vt:variant>
      <vt:variant>
        <vt:i4>165</vt:i4>
      </vt:variant>
      <vt:variant>
        <vt:i4>0</vt:i4>
      </vt:variant>
      <vt:variant>
        <vt:i4>5</vt:i4>
      </vt:variant>
      <vt:variant>
        <vt:lpwstr>http://www7.ncdc.noaa.gov/CDO/CDODivisionalSelect.jsp</vt:lpwstr>
      </vt:variant>
      <vt:variant>
        <vt:lpwstr/>
      </vt:variant>
      <vt:variant>
        <vt:i4>327687</vt:i4>
      </vt:variant>
      <vt:variant>
        <vt:i4>162</vt:i4>
      </vt:variant>
      <vt:variant>
        <vt:i4>0</vt:i4>
      </vt:variant>
      <vt:variant>
        <vt:i4>5</vt:i4>
      </vt:variant>
      <vt:variant>
        <vt:lpwstr>http://www7.ncdc.noaa.gov/CDO/CDODivisionalSelect.jsp</vt:lpwstr>
      </vt:variant>
      <vt:variant>
        <vt:lpwstr/>
      </vt:variant>
      <vt:variant>
        <vt:i4>5439502</vt:i4>
      </vt:variant>
      <vt:variant>
        <vt:i4>159</vt:i4>
      </vt:variant>
      <vt:variant>
        <vt:i4>0</vt:i4>
      </vt:variant>
      <vt:variant>
        <vt:i4>5</vt:i4>
      </vt:variant>
      <vt:variant>
        <vt:lpwstr>http://www.wrcc.dri.edu/summary/Climsmwy.html</vt:lpwstr>
      </vt:variant>
      <vt:variant>
        <vt:lpwstr/>
      </vt:variant>
      <vt:variant>
        <vt:i4>5439502</vt:i4>
      </vt:variant>
      <vt:variant>
        <vt:i4>156</vt:i4>
      </vt:variant>
      <vt:variant>
        <vt:i4>0</vt:i4>
      </vt:variant>
      <vt:variant>
        <vt:i4>5</vt:i4>
      </vt:variant>
      <vt:variant>
        <vt:lpwstr>http://www.wrcc.dri.edu/summary/Climsmwy.html</vt:lpwstr>
      </vt:variant>
      <vt:variant>
        <vt:lpwstr/>
      </vt:variant>
      <vt:variant>
        <vt:i4>5439502</vt:i4>
      </vt:variant>
      <vt:variant>
        <vt:i4>153</vt:i4>
      </vt:variant>
      <vt:variant>
        <vt:i4>0</vt:i4>
      </vt:variant>
      <vt:variant>
        <vt:i4>5</vt:i4>
      </vt:variant>
      <vt:variant>
        <vt:lpwstr>http://www.wrcc.dri.edu/summary/Climsmwy.html</vt:lpwstr>
      </vt:variant>
      <vt:variant>
        <vt:lpwstr/>
      </vt:variant>
      <vt:variant>
        <vt:i4>6684739</vt:i4>
      </vt:variant>
      <vt:variant>
        <vt:i4>150</vt:i4>
      </vt:variant>
      <vt:variant>
        <vt:i4>0</vt:i4>
      </vt:variant>
      <vt:variant>
        <vt:i4>5</vt:i4>
      </vt:variant>
      <vt:variant>
        <vt:lpwstr>http://waterdata.usgs.gov/wy/nwis/inventory/?site_no=06755960</vt:lpwstr>
      </vt:variant>
      <vt:variant>
        <vt:lpwstr/>
      </vt:variant>
      <vt:variant>
        <vt:i4>6684739</vt:i4>
      </vt:variant>
      <vt:variant>
        <vt:i4>147</vt:i4>
      </vt:variant>
      <vt:variant>
        <vt:i4>0</vt:i4>
      </vt:variant>
      <vt:variant>
        <vt:i4>5</vt:i4>
      </vt:variant>
      <vt:variant>
        <vt:lpwstr>http://waterdata.usgs.gov/wy/nwis/inventory/?site_no=06755960</vt:lpwstr>
      </vt:variant>
      <vt:variant>
        <vt:lpwstr/>
      </vt:variant>
      <vt:variant>
        <vt:i4>1900621</vt:i4>
      </vt:variant>
      <vt:variant>
        <vt:i4>144</vt:i4>
      </vt:variant>
      <vt:variant>
        <vt:i4>0</vt:i4>
      </vt:variant>
      <vt:variant>
        <vt:i4>5</vt:i4>
      </vt:variant>
      <vt:variant>
        <vt:lpwstr>https://www.usgs.gov/centers/wy-mt-water/</vt:lpwstr>
      </vt:variant>
      <vt:variant>
        <vt:lpwstr/>
      </vt:variant>
      <vt:variant>
        <vt:i4>1900621</vt:i4>
      </vt:variant>
      <vt:variant>
        <vt:i4>141</vt:i4>
      </vt:variant>
      <vt:variant>
        <vt:i4>0</vt:i4>
      </vt:variant>
      <vt:variant>
        <vt:i4>5</vt:i4>
      </vt:variant>
      <vt:variant>
        <vt:lpwstr>https://www.usgs.gov/centers/wy-mt-water/</vt:lpwstr>
      </vt:variant>
      <vt:variant>
        <vt:lpwstr/>
      </vt:variant>
      <vt:variant>
        <vt:i4>1900621</vt:i4>
      </vt:variant>
      <vt:variant>
        <vt:i4>138</vt:i4>
      </vt:variant>
      <vt:variant>
        <vt:i4>0</vt:i4>
      </vt:variant>
      <vt:variant>
        <vt:i4>5</vt:i4>
      </vt:variant>
      <vt:variant>
        <vt:lpwstr>https://www.usgs.gov/centers/wy-mt-water/</vt:lpwstr>
      </vt:variant>
      <vt:variant>
        <vt:lpwstr/>
      </vt:variant>
      <vt:variant>
        <vt:i4>1900621</vt:i4>
      </vt:variant>
      <vt:variant>
        <vt:i4>135</vt:i4>
      </vt:variant>
      <vt:variant>
        <vt:i4>0</vt:i4>
      </vt:variant>
      <vt:variant>
        <vt:i4>5</vt:i4>
      </vt:variant>
      <vt:variant>
        <vt:lpwstr>https://www.usgs.gov/centers/wy-mt-water/</vt:lpwstr>
      </vt:variant>
      <vt:variant>
        <vt:lpwstr/>
      </vt:variant>
      <vt:variant>
        <vt:i4>1900621</vt:i4>
      </vt:variant>
      <vt:variant>
        <vt:i4>132</vt:i4>
      </vt:variant>
      <vt:variant>
        <vt:i4>0</vt:i4>
      </vt:variant>
      <vt:variant>
        <vt:i4>5</vt:i4>
      </vt:variant>
      <vt:variant>
        <vt:lpwstr>https://www.usgs.gov/centers/wy-mt-water/</vt:lpwstr>
      </vt:variant>
      <vt:variant>
        <vt:lpwstr/>
      </vt:variant>
      <vt:variant>
        <vt:i4>1900621</vt:i4>
      </vt:variant>
      <vt:variant>
        <vt:i4>129</vt:i4>
      </vt:variant>
      <vt:variant>
        <vt:i4>0</vt:i4>
      </vt:variant>
      <vt:variant>
        <vt:i4>5</vt:i4>
      </vt:variant>
      <vt:variant>
        <vt:lpwstr>https://www.usgs.gov/centers/wy-mt-water/</vt:lpwstr>
      </vt:variant>
      <vt:variant>
        <vt:lpwstr/>
      </vt:variant>
      <vt:variant>
        <vt:i4>4128891</vt:i4>
      </vt:variant>
      <vt:variant>
        <vt:i4>123</vt:i4>
      </vt:variant>
      <vt:variant>
        <vt:i4>0</vt:i4>
      </vt:variant>
      <vt:variant>
        <vt:i4>5</vt:i4>
      </vt:variant>
      <vt:variant>
        <vt:lpwstr>http://ecos.fws.gov/docs/five_year_review/doc4128.pdf</vt:lpwstr>
      </vt:variant>
      <vt:variant>
        <vt:lpwstr/>
      </vt:variant>
      <vt:variant>
        <vt:i4>4128891</vt:i4>
      </vt:variant>
      <vt:variant>
        <vt:i4>120</vt:i4>
      </vt:variant>
      <vt:variant>
        <vt:i4>0</vt:i4>
      </vt:variant>
      <vt:variant>
        <vt:i4>5</vt:i4>
      </vt:variant>
      <vt:variant>
        <vt:lpwstr>http://ecos.fws.gov/docs/five_year_review/doc4128.pdf</vt:lpwstr>
      </vt:variant>
      <vt:variant>
        <vt:lpwstr/>
      </vt:variant>
      <vt:variant>
        <vt:i4>3014728</vt:i4>
      </vt:variant>
      <vt:variant>
        <vt:i4>117</vt:i4>
      </vt:variant>
      <vt:variant>
        <vt:i4>0</vt:i4>
      </vt:variant>
      <vt:variant>
        <vt:i4>5</vt:i4>
      </vt:variant>
      <vt:variant>
        <vt:lpwstr>http://ecos.fws.gove/tess_public/pub/listedPlants.jsp</vt:lpwstr>
      </vt:variant>
      <vt:variant>
        <vt:lpwstr/>
      </vt:variant>
      <vt:variant>
        <vt:i4>3014728</vt:i4>
      </vt:variant>
      <vt:variant>
        <vt:i4>114</vt:i4>
      </vt:variant>
      <vt:variant>
        <vt:i4>0</vt:i4>
      </vt:variant>
      <vt:variant>
        <vt:i4>5</vt:i4>
      </vt:variant>
      <vt:variant>
        <vt:lpwstr>http://ecos.fws.gove/tess_public/pub/listedPlants.jsp</vt:lpwstr>
      </vt:variant>
      <vt:variant>
        <vt:lpwstr/>
      </vt:variant>
      <vt:variant>
        <vt:i4>1900601</vt:i4>
      </vt:variant>
      <vt:variant>
        <vt:i4>104</vt:i4>
      </vt:variant>
      <vt:variant>
        <vt:i4>0</vt:i4>
      </vt:variant>
      <vt:variant>
        <vt:i4>5</vt:i4>
      </vt:variant>
      <vt:variant>
        <vt:lpwstr/>
      </vt:variant>
      <vt:variant>
        <vt:lpwstr>_Toc41216993</vt:lpwstr>
      </vt:variant>
      <vt:variant>
        <vt:i4>1835065</vt:i4>
      </vt:variant>
      <vt:variant>
        <vt:i4>98</vt:i4>
      </vt:variant>
      <vt:variant>
        <vt:i4>0</vt:i4>
      </vt:variant>
      <vt:variant>
        <vt:i4>5</vt:i4>
      </vt:variant>
      <vt:variant>
        <vt:lpwstr/>
      </vt:variant>
      <vt:variant>
        <vt:lpwstr>_Toc41216992</vt:lpwstr>
      </vt:variant>
      <vt:variant>
        <vt:i4>2031673</vt:i4>
      </vt:variant>
      <vt:variant>
        <vt:i4>92</vt:i4>
      </vt:variant>
      <vt:variant>
        <vt:i4>0</vt:i4>
      </vt:variant>
      <vt:variant>
        <vt:i4>5</vt:i4>
      </vt:variant>
      <vt:variant>
        <vt:lpwstr/>
      </vt:variant>
      <vt:variant>
        <vt:lpwstr>_Toc41216991</vt:lpwstr>
      </vt:variant>
      <vt:variant>
        <vt:i4>1966137</vt:i4>
      </vt:variant>
      <vt:variant>
        <vt:i4>86</vt:i4>
      </vt:variant>
      <vt:variant>
        <vt:i4>0</vt:i4>
      </vt:variant>
      <vt:variant>
        <vt:i4>5</vt:i4>
      </vt:variant>
      <vt:variant>
        <vt:lpwstr/>
      </vt:variant>
      <vt:variant>
        <vt:lpwstr>_Toc41216990</vt:lpwstr>
      </vt:variant>
      <vt:variant>
        <vt:i4>1507384</vt:i4>
      </vt:variant>
      <vt:variant>
        <vt:i4>80</vt:i4>
      </vt:variant>
      <vt:variant>
        <vt:i4>0</vt:i4>
      </vt:variant>
      <vt:variant>
        <vt:i4>5</vt:i4>
      </vt:variant>
      <vt:variant>
        <vt:lpwstr/>
      </vt:variant>
      <vt:variant>
        <vt:lpwstr>_Toc41216989</vt:lpwstr>
      </vt:variant>
      <vt:variant>
        <vt:i4>1441848</vt:i4>
      </vt:variant>
      <vt:variant>
        <vt:i4>74</vt:i4>
      </vt:variant>
      <vt:variant>
        <vt:i4>0</vt:i4>
      </vt:variant>
      <vt:variant>
        <vt:i4>5</vt:i4>
      </vt:variant>
      <vt:variant>
        <vt:lpwstr/>
      </vt:variant>
      <vt:variant>
        <vt:lpwstr>_Toc41216988</vt:lpwstr>
      </vt:variant>
      <vt:variant>
        <vt:i4>1638456</vt:i4>
      </vt:variant>
      <vt:variant>
        <vt:i4>68</vt:i4>
      </vt:variant>
      <vt:variant>
        <vt:i4>0</vt:i4>
      </vt:variant>
      <vt:variant>
        <vt:i4>5</vt:i4>
      </vt:variant>
      <vt:variant>
        <vt:lpwstr/>
      </vt:variant>
      <vt:variant>
        <vt:lpwstr>_Toc41216987</vt:lpwstr>
      </vt:variant>
      <vt:variant>
        <vt:i4>1572920</vt:i4>
      </vt:variant>
      <vt:variant>
        <vt:i4>62</vt:i4>
      </vt:variant>
      <vt:variant>
        <vt:i4>0</vt:i4>
      </vt:variant>
      <vt:variant>
        <vt:i4>5</vt:i4>
      </vt:variant>
      <vt:variant>
        <vt:lpwstr/>
      </vt:variant>
      <vt:variant>
        <vt:lpwstr>_Toc41216986</vt:lpwstr>
      </vt:variant>
      <vt:variant>
        <vt:i4>1769528</vt:i4>
      </vt:variant>
      <vt:variant>
        <vt:i4>56</vt:i4>
      </vt:variant>
      <vt:variant>
        <vt:i4>0</vt:i4>
      </vt:variant>
      <vt:variant>
        <vt:i4>5</vt:i4>
      </vt:variant>
      <vt:variant>
        <vt:lpwstr/>
      </vt:variant>
      <vt:variant>
        <vt:lpwstr>_Toc41216985</vt:lpwstr>
      </vt:variant>
      <vt:variant>
        <vt:i4>1703992</vt:i4>
      </vt:variant>
      <vt:variant>
        <vt:i4>50</vt:i4>
      </vt:variant>
      <vt:variant>
        <vt:i4>0</vt:i4>
      </vt:variant>
      <vt:variant>
        <vt:i4>5</vt:i4>
      </vt:variant>
      <vt:variant>
        <vt:lpwstr/>
      </vt:variant>
      <vt:variant>
        <vt:lpwstr>_Toc41216984</vt:lpwstr>
      </vt:variant>
      <vt:variant>
        <vt:i4>1900600</vt:i4>
      </vt:variant>
      <vt:variant>
        <vt:i4>44</vt:i4>
      </vt:variant>
      <vt:variant>
        <vt:i4>0</vt:i4>
      </vt:variant>
      <vt:variant>
        <vt:i4>5</vt:i4>
      </vt:variant>
      <vt:variant>
        <vt:lpwstr/>
      </vt:variant>
      <vt:variant>
        <vt:lpwstr>_Toc41216983</vt:lpwstr>
      </vt:variant>
      <vt:variant>
        <vt:i4>1835064</vt:i4>
      </vt:variant>
      <vt:variant>
        <vt:i4>38</vt:i4>
      </vt:variant>
      <vt:variant>
        <vt:i4>0</vt:i4>
      </vt:variant>
      <vt:variant>
        <vt:i4>5</vt:i4>
      </vt:variant>
      <vt:variant>
        <vt:lpwstr/>
      </vt:variant>
      <vt:variant>
        <vt:lpwstr>_Toc41216982</vt:lpwstr>
      </vt:variant>
      <vt:variant>
        <vt:i4>2031672</vt:i4>
      </vt:variant>
      <vt:variant>
        <vt:i4>32</vt:i4>
      </vt:variant>
      <vt:variant>
        <vt:i4>0</vt:i4>
      </vt:variant>
      <vt:variant>
        <vt:i4>5</vt:i4>
      </vt:variant>
      <vt:variant>
        <vt:lpwstr/>
      </vt:variant>
      <vt:variant>
        <vt:lpwstr>_Toc41216981</vt:lpwstr>
      </vt:variant>
      <vt:variant>
        <vt:i4>1966136</vt:i4>
      </vt:variant>
      <vt:variant>
        <vt:i4>26</vt:i4>
      </vt:variant>
      <vt:variant>
        <vt:i4>0</vt:i4>
      </vt:variant>
      <vt:variant>
        <vt:i4>5</vt:i4>
      </vt:variant>
      <vt:variant>
        <vt:lpwstr/>
      </vt:variant>
      <vt:variant>
        <vt:lpwstr>_Toc41216980</vt:lpwstr>
      </vt:variant>
      <vt:variant>
        <vt:i4>1507383</vt:i4>
      </vt:variant>
      <vt:variant>
        <vt:i4>20</vt:i4>
      </vt:variant>
      <vt:variant>
        <vt:i4>0</vt:i4>
      </vt:variant>
      <vt:variant>
        <vt:i4>5</vt:i4>
      </vt:variant>
      <vt:variant>
        <vt:lpwstr/>
      </vt:variant>
      <vt:variant>
        <vt:lpwstr>_Toc41216979</vt:lpwstr>
      </vt:variant>
      <vt:variant>
        <vt:i4>1441847</vt:i4>
      </vt:variant>
      <vt:variant>
        <vt:i4>14</vt:i4>
      </vt:variant>
      <vt:variant>
        <vt:i4>0</vt:i4>
      </vt:variant>
      <vt:variant>
        <vt:i4>5</vt:i4>
      </vt:variant>
      <vt:variant>
        <vt:lpwstr/>
      </vt:variant>
      <vt:variant>
        <vt:lpwstr>_Toc41216978</vt:lpwstr>
      </vt:variant>
      <vt:variant>
        <vt:i4>1638455</vt:i4>
      </vt:variant>
      <vt:variant>
        <vt:i4>8</vt:i4>
      </vt:variant>
      <vt:variant>
        <vt:i4>0</vt:i4>
      </vt:variant>
      <vt:variant>
        <vt:i4>5</vt:i4>
      </vt:variant>
      <vt:variant>
        <vt:lpwstr/>
      </vt:variant>
      <vt:variant>
        <vt:lpwstr>_Toc41216977</vt:lpwstr>
      </vt:variant>
      <vt:variant>
        <vt:i4>1572919</vt:i4>
      </vt:variant>
      <vt:variant>
        <vt:i4>2</vt:i4>
      </vt:variant>
      <vt:variant>
        <vt:i4>0</vt:i4>
      </vt:variant>
      <vt:variant>
        <vt:i4>5</vt:i4>
      </vt:variant>
      <vt:variant>
        <vt:lpwstr/>
      </vt:variant>
      <vt:variant>
        <vt:lpwstr>_Toc41216976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 3</dc:title>
  <dc:subject/>
  <dc:creator>bheidel</dc:creator>
  <cp:keywords/>
  <cp:lastModifiedBy>Alice Elizabeth Stears</cp:lastModifiedBy>
  <cp:revision>19</cp:revision>
  <cp:lastPrinted>2022-05-19T14:01:00Z</cp:lastPrinted>
  <dcterms:created xsi:type="dcterms:W3CDTF">2023-05-23T20:13:00Z</dcterms:created>
  <dcterms:modified xsi:type="dcterms:W3CDTF">2023-05-25T22:05:00Z</dcterms:modified>
</cp:coreProperties>
</file>