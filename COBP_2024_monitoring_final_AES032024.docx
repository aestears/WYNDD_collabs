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theme/themeOverride2.xml" ContentType="application/vnd.openxmlformats-officedocument.themeOverride+xml"/>
  <Override PartName="/word/charts/chart6.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3.xml" ContentType="application/vnd.openxmlformats-officedocument.themeOverrid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chart10.xml" ContentType="application/vnd.openxmlformats-officedocument.drawingml.chart+xml"/>
  <Override PartName="/word/charts/chart20.xml" ContentType="application/vnd.openxmlformats-officedocument.drawingml.chart+xml"/>
  <Override PartName="/word/charts/chart30.xml" ContentType="application/vnd.openxmlformats-officedocument.drawingml.chart+xml"/>
  <Override PartName="/word/charts/chart40.xml" ContentType="application/vnd.openxmlformats-officedocument.drawingml.chart+xml"/>
  <Override PartName="/word/charts/chart50.xml" ContentType="application/vnd.openxmlformats-officedocument.drawingml.chart+xml"/>
  <Override PartName="/word/charts/chart60.xml" ContentType="application/vnd.openxmlformats-officedocument.drawingml.chart+xml"/>
  <Override PartName="/word/theme/themeOverride10.xml" ContentType="application/vnd.openxmlformats-officedocument.themeOverride+xml"/>
  <Override PartName="/word/theme/themeOverride20.xml" ContentType="application/vnd.openxmlformats-officedocument.themeOverride+xml"/>
  <Override PartName="/word/theme/themeOverride30.xml" ContentType="application/vnd.openxmlformats-officedocument.themeOverride+xml"/>
  <Override PartName="/word/charts/colors10.xml" ContentType="application/vnd.ms-office.chartcolorstyle+xml"/>
  <Override PartName="/word/charts/style10.xml" ContentType="application/vnd.ms-office.chart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30848C" w14:textId="77777777" w:rsidR="00AC75B4" w:rsidRDefault="00AC75B4">
      <w:pPr>
        <w:spacing w:after="0" w:line="259" w:lineRule="auto"/>
        <w:ind w:left="-960" w:right="-970" w:firstLine="0"/>
        <w:rPr>
          <w:noProof/>
        </w:rPr>
      </w:pPr>
    </w:p>
    <w:p w14:paraId="54C64CDA" w14:textId="77777777" w:rsidR="00126AA0" w:rsidRDefault="00126AA0" w:rsidP="00CA0321">
      <w:pPr>
        <w:ind w:left="9"/>
        <w:jc w:val="center"/>
        <w:rPr>
          <w:b/>
          <w:sz w:val="28"/>
          <w:szCs w:val="28"/>
        </w:rPr>
      </w:pPr>
      <w:r w:rsidRPr="00126AA0">
        <w:rPr>
          <w:b/>
          <w:sz w:val="28"/>
          <w:szCs w:val="28"/>
        </w:rPr>
        <w:t>Resilience of a delisted threatened species</w:t>
      </w:r>
      <w:r>
        <w:rPr>
          <w:b/>
          <w:sz w:val="28"/>
          <w:szCs w:val="28"/>
        </w:rPr>
        <w:t>:</w:t>
      </w:r>
    </w:p>
    <w:p w14:paraId="0944F091" w14:textId="62543D73" w:rsidR="00CA0321" w:rsidRDefault="00E734CC" w:rsidP="00CA0321">
      <w:pPr>
        <w:ind w:left="9"/>
        <w:jc w:val="center"/>
        <w:rPr>
          <w:b/>
          <w:sz w:val="28"/>
          <w:szCs w:val="28"/>
        </w:rPr>
      </w:pPr>
      <w:r>
        <w:rPr>
          <w:b/>
          <w:sz w:val="28"/>
          <w:szCs w:val="28"/>
        </w:rPr>
        <w:t>36-</w:t>
      </w:r>
      <w:r w:rsidR="00CA0321" w:rsidRPr="00CA0321">
        <w:rPr>
          <w:b/>
          <w:sz w:val="28"/>
          <w:szCs w:val="28"/>
        </w:rPr>
        <w:t>year population trends of</w:t>
      </w:r>
      <w:r w:rsidR="00CA0321">
        <w:rPr>
          <w:b/>
          <w:sz w:val="28"/>
          <w:szCs w:val="28"/>
        </w:rPr>
        <w:t xml:space="preserve"> </w:t>
      </w:r>
      <w:r w:rsidR="00CA0321" w:rsidRPr="00CA0321">
        <w:rPr>
          <w:b/>
          <w:sz w:val="28"/>
          <w:szCs w:val="28"/>
        </w:rPr>
        <w:t xml:space="preserve">Colorado butterfly plant </w:t>
      </w:r>
    </w:p>
    <w:p w14:paraId="34CD9B15" w14:textId="67DAF427" w:rsidR="00CA0321" w:rsidRPr="00CA0321" w:rsidRDefault="00CA0321" w:rsidP="00CA0321">
      <w:pPr>
        <w:ind w:left="9"/>
        <w:jc w:val="center"/>
        <w:rPr>
          <w:b/>
          <w:sz w:val="28"/>
          <w:szCs w:val="28"/>
        </w:rPr>
      </w:pPr>
      <w:r w:rsidRPr="00CA0321">
        <w:rPr>
          <w:b/>
          <w:sz w:val="28"/>
          <w:szCs w:val="28"/>
        </w:rPr>
        <w:t>(</w:t>
      </w:r>
      <w:r w:rsidRPr="00CA0321">
        <w:rPr>
          <w:b/>
          <w:i/>
          <w:sz w:val="28"/>
          <w:szCs w:val="28"/>
        </w:rPr>
        <w:t>Oenothera</w:t>
      </w:r>
      <w:r w:rsidRPr="00CA0321">
        <w:rPr>
          <w:b/>
          <w:sz w:val="28"/>
          <w:szCs w:val="28"/>
        </w:rPr>
        <w:t xml:space="preserve"> </w:t>
      </w:r>
      <w:r w:rsidRPr="00CA0321">
        <w:rPr>
          <w:b/>
          <w:i/>
          <w:sz w:val="28"/>
          <w:szCs w:val="28"/>
        </w:rPr>
        <w:t xml:space="preserve">coloradensis; </w:t>
      </w:r>
      <w:r w:rsidRPr="00CA0321">
        <w:rPr>
          <w:b/>
          <w:sz w:val="28"/>
          <w:szCs w:val="28"/>
        </w:rPr>
        <w:t>Onagraceae</w:t>
      </w:r>
      <w:r w:rsidR="00126AA0">
        <w:rPr>
          <w:b/>
          <w:sz w:val="28"/>
          <w:szCs w:val="28"/>
        </w:rPr>
        <w:t>)</w:t>
      </w:r>
      <w:r w:rsidRPr="00CA0321">
        <w:rPr>
          <w:b/>
          <w:sz w:val="28"/>
          <w:szCs w:val="28"/>
        </w:rPr>
        <w:t xml:space="preserve"> on</w:t>
      </w:r>
    </w:p>
    <w:p w14:paraId="4EC33524" w14:textId="77777777" w:rsidR="00FD22BC" w:rsidRDefault="00117BD3" w:rsidP="005A7741">
      <w:pPr>
        <w:ind w:left="9" w:right="208"/>
        <w:jc w:val="center"/>
      </w:pPr>
      <w:r>
        <w:rPr>
          <w:b/>
          <w:sz w:val="28"/>
          <w:szCs w:val="28"/>
        </w:rPr>
        <w:t xml:space="preserve">F. E. </w:t>
      </w:r>
      <w:r w:rsidR="00CA0321" w:rsidRPr="00CA0321">
        <w:rPr>
          <w:b/>
          <w:sz w:val="28"/>
          <w:szCs w:val="28"/>
        </w:rPr>
        <w:t>Warren Air Forc</w:t>
      </w:r>
      <w:r w:rsidR="004D2F51">
        <w:rPr>
          <w:b/>
          <w:sz w:val="28"/>
          <w:szCs w:val="28"/>
        </w:rPr>
        <w:t>e Base, Laramie County, Wyoming</w:t>
      </w:r>
    </w:p>
    <w:p w14:paraId="53CB73CE" w14:textId="77777777" w:rsidR="001D7530" w:rsidRDefault="001D7530" w:rsidP="00CA0321">
      <w:pPr>
        <w:ind w:left="9" w:right="208"/>
      </w:pPr>
    </w:p>
    <w:p w14:paraId="69F2CC66" w14:textId="1378BCFA" w:rsidR="001D7530" w:rsidRDefault="00C01A98" w:rsidP="00CA0321">
      <w:pPr>
        <w:ind w:left="9" w:right="208"/>
      </w:pPr>
      <w:r>
        <w:rPr>
          <w:noProof/>
        </w:rPr>
        <mc:AlternateContent>
          <mc:Choice Requires="wps">
            <w:drawing>
              <wp:anchor distT="45720" distB="45720" distL="114300" distR="114300" simplePos="0" relativeHeight="251692032" behindDoc="0" locked="0" layoutInCell="1" allowOverlap="1" wp14:anchorId="5C2A66E1" wp14:editId="674FD3A2">
                <wp:simplePos x="0" y="0"/>
                <wp:positionH relativeFrom="column">
                  <wp:posOffset>721995</wp:posOffset>
                </wp:positionH>
                <wp:positionV relativeFrom="paragraph">
                  <wp:posOffset>10795</wp:posOffset>
                </wp:positionV>
                <wp:extent cx="4165600" cy="3147695"/>
                <wp:effectExtent l="0" t="3810" r="0" b="1270"/>
                <wp:wrapSquare wrapText="bothSides"/>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5600" cy="31476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3F6999" w14:textId="66F485E8" w:rsidR="00C01A98" w:rsidRDefault="00A17ECA" w:rsidP="00C01A98">
                            <w:pPr>
                              <w:jc w:val="center"/>
                            </w:pPr>
                            <w:r>
                              <w:rPr>
                                <w:noProof/>
                              </w:rPr>
                              <w:drawing>
                                <wp:inline distT="0" distB="0" distL="0" distR="0" wp14:anchorId="4DC1F99C" wp14:editId="67EF5242">
                                  <wp:extent cx="4339038" cy="3100705"/>
                                  <wp:effectExtent l="0" t="0" r="4445" b="4445"/>
                                  <wp:docPr id="3222759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75913" name="Picture 322275913"/>
                                          <pic:cNvPicPr/>
                                        </pic:nvPicPr>
                                        <pic:blipFill>
                                          <a:blip r:embed="rId8">
                                            <a:extLst>
                                              <a:ext uri="{28A0092B-C50C-407E-A947-70E740481C1C}">
                                                <a14:useLocalDpi xmlns:a14="http://schemas.microsoft.com/office/drawing/2010/main" val="0"/>
                                              </a:ext>
                                            </a:extLst>
                                          </a:blip>
                                          <a:stretch>
                                            <a:fillRect/>
                                          </a:stretch>
                                        </pic:blipFill>
                                        <pic:spPr>
                                          <a:xfrm>
                                            <a:off x="0" y="0"/>
                                            <a:ext cx="4364737" cy="3119070"/>
                                          </a:xfrm>
                                          <a:prstGeom prst="rect">
                                            <a:avLst/>
                                          </a:prstGeom>
                                        </pic:spPr>
                                      </pic:pic>
                                    </a:graphicData>
                                  </a:graphic>
                                </wp:inline>
                              </w:drawing>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type w14:anchorId="5C2A66E1" id="_x0000_t202" coordsize="21600,21600" o:spt="202" path="m,l,21600r21600,l21600,xe">
                <v:stroke joinstyle="miter"/>
                <v:path gradientshapeok="t" o:connecttype="rect"/>
              </v:shapetype>
              <v:shape id="Text Box 2" o:spid="_x0000_s1026" type="#_x0000_t202" style="position:absolute;left:0;text-align:left;margin-left:56.85pt;margin-top:.85pt;width:328pt;height:247.85pt;z-index:251692032;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" stroked="f">
                <v:textbox style="mso-fit-shape-to-text:t">
                  <w:txbxContent>
                    <w:p w14:paraId="053F6999" w14:textId="66F485E8" w:rsidR="00C01A98" w:rsidRDefault="00A17ECA" w:rsidP="00C01A98">
                      <w:pPr>
                        <w:jc w:val="center"/>
                      </w:pPr>
                      <w:r>
                        <w:rPr>
                          <w:noProof/>
                        </w:rPr>
                        <w:drawing>
                          <wp:inline distT="0" distB="0" distL="0" distR="0" wp14:anchorId="4DC1F99C" wp14:editId="67EF5242">
                            <wp:extent cx="4339038" cy="3100705"/>
                            <wp:effectExtent l="0" t="0" r="4445" b="4445"/>
                            <wp:docPr id="3222759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75913" name="Picture 322275913"/>
                                    <pic:cNvPicPr/>
                                  </pic:nvPicPr>
                                  <pic:blipFill>
                                    <a:blip r:embed="rId9">
                                      <a:extLst>
                                        <a:ext uri="{28A0092B-C50C-407E-A947-70E740481C1C}">
                                          <a14:useLocalDpi xmlns:a14="http://schemas.microsoft.com/office/drawing/2010/main" val="0"/>
                                        </a:ext>
                                      </a:extLst>
                                    </a:blip>
                                    <a:stretch>
                                      <a:fillRect/>
                                    </a:stretch>
                                  </pic:blipFill>
                                  <pic:spPr>
                                    <a:xfrm>
                                      <a:off x="0" y="0"/>
                                      <a:ext cx="4364737" cy="3119070"/>
                                    </a:xfrm>
                                    <a:prstGeom prst="rect">
                                      <a:avLst/>
                                    </a:prstGeom>
                                  </pic:spPr>
                                </pic:pic>
                              </a:graphicData>
                            </a:graphic>
                          </wp:inline>
                        </w:drawing>
                      </w:r>
                    </w:p>
                  </w:txbxContent>
                </v:textbox>
                <w10:wrap type="square"/>
              </v:shape>
            </w:pict>
          </mc:Fallback>
        </mc:AlternateContent>
      </w:r>
    </w:p>
    <w:p w14:paraId="1789790D" w14:textId="77777777" w:rsidR="00C01A98" w:rsidRDefault="00C01A98" w:rsidP="00C01A98">
      <w:pPr>
        <w:ind w:left="-630" w:right="208" w:firstLine="0"/>
        <w:jc w:val="center"/>
      </w:pPr>
    </w:p>
    <w:p w14:paraId="6F997DC1" w14:textId="38AB0201" w:rsidR="005A7741" w:rsidRDefault="001D7530" w:rsidP="00C01A98">
      <w:pPr>
        <w:ind w:left="-630" w:right="208" w:firstLine="0"/>
        <w:jc w:val="center"/>
      </w:pPr>
      <w:r>
        <w:t xml:space="preserve">      </w:t>
      </w:r>
    </w:p>
    <w:p w14:paraId="6E7A5550" w14:textId="0150A183" w:rsidR="005A7741" w:rsidRDefault="005A7741" w:rsidP="002D0B1B">
      <w:pPr>
        <w:ind w:left="-630" w:right="208" w:firstLine="0"/>
        <w:jc w:val="center"/>
      </w:pPr>
    </w:p>
    <w:p w14:paraId="6627D62C" w14:textId="7510B5C0" w:rsidR="005A7741" w:rsidRDefault="005A7741" w:rsidP="002D0B1B">
      <w:pPr>
        <w:ind w:left="-630" w:right="208" w:firstLine="0"/>
        <w:jc w:val="center"/>
      </w:pPr>
    </w:p>
    <w:p w14:paraId="2150366B" w14:textId="72359539" w:rsidR="005A7741" w:rsidRDefault="005A7741" w:rsidP="002D0B1B">
      <w:pPr>
        <w:ind w:left="-630" w:right="208" w:firstLine="0"/>
        <w:jc w:val="center"/>
      </w:pPr>
    </w:p>
    <w:p w14:paraId="1D4477F2" w14:textId="0CAAA4FB" w:rsidR="005A7741" w:rsidRDefault="005A7741" w:rsidP="002D0B1B">
      <w:pPr>
        <w:ind w:left="-630" w:right="208" w:firstLine="0"/>
        <w:jc w:val="center"/>
      </w:pPr>
    </w:p>
    <w:p w14:paraId="66BA46EB" w14:textId="0987F765" w:rsidR="005A7741" w:rsidRDefault="005A7741" w:rsidP="002D0B1B">
      <w:pPr>
        <w:ind w:left="-630" w:right="208" w:firstLine="0"/>
        <w:jc w:val="center"/>
      </w:pPr>
    </w:p>
    <w:p w14:paraId="133F9491" w14:textId="77777777" w:rsidR="005A7741" w:rsidRDefault="005A7741" w:rsidP="00CC10BC">
      <w:pPr>
        <w:ind w:left="9" w:right="208"/>
        <w:jc w:val="center"/>
      </w:pPr>
    </w:p>
    <w:p w14:paraId="0933476F" w14:textId="77777777" w:rsidR="005A7741" w:rsidRDefault="005A7741" w:rsidP="00CC10BC">
      <w:pPr>
        <w:ind w:left="9" w:right="208"/>
        <w:jc w:val="center"/>
      </w:pPr>
    </w:p>
    <w:p w14:paraId="50BFCB8A" w14:textId="77777777" w:rsidR="00C01A98" w:rsidRDefault="00C01A98" w:rsidP="00CC10BC">
      <w:pPr>
        <w:ind w:left="9" w:right="208"/>
        <w:jc w:val="center"/>
      </w:pPr>
    </w:p>
    <w:p w14:paraId="32673F5C" w14:textId="77777777" w:rsidR="00C01A98" w:rsidRDefault="00C01A98" w:rsidP="00CC10BC">
      <w:pPr>
        <w:ind w:left="9" w:right="208"/>
        <w:jc w:val="center"/>
      </w:pPr>
    </w:p>
    <w:p w14:paraId="33FFBBBB" w14:textId="77777777" w:rsidR="00C01A98" w:rsidRDefault="00C01A98" w:rsidP="00CC10BC">
      <w:pPr>
        <w:ind w:left="9" w:right="208"/>
        <w:jc w:val="center"/>
      </w:pPr>
    </w:p>
    <w:p w14:paraId="0F482F1D" w14:textId="77777777" w:rsidR="005A7741" w:rsidRDefault="005A7741" w:rsidP="00CC10BC">
      <w:pPr>
        <w:ind w:left="9" w:right="208"/>
        <w:jc w:val="center"/>
      </w:pPr>
    </w:p>
    <w:p w14:paraId="5F443171" w14:textId="77777777" w:rsidR="005A7741" w:rsidRDefault="005A7741" w:rsidP="002D0B1B">
      <w:pPr>
        <w:ind w:left="0" w:right="208" w:firstLine="0"/>
      </w:pPr>
    </w:p>
    <w:p w14:paraId="57DAC9EB" w14:textId="77777777" w:rsidR="005A7741" w:rsidRDefault="005A7741" w:rsidP="002D0B1B">
      <w:pPr>
        <w:ind w:left="0" w:right="208" w:firstLine="0"/>
      </w:pPr>
    </w:p>
    <w:p w14:paraId="76250DE7" w14:textId="77777777" w:rsidR="00C01A98" w:rsidRDefault="00C01A98" w:rsidP="002D0B1B">
      <w:pPr>
        <w:ind w:left="0" w:right="208" w:firstLine="0"/>
      </w:pPr>
    </w:p>
    <w:p w14:paraId="7F8129C3" w14:textId="77777777" w:rsidR="005A7741" w:rsidRDefault="005A7741" w:rsidP="00CC10BC">
      <w:pPr>
        <w:ind w:left="9" w:right="208"/>
        <w:jc w:val="center"/>
      </w:pPr>
    </w:p>
    <w:p w14:paraId="192C258A" w14:textId="3192FE9F" w:rsidR="008C53C0" w:rsidRDefault="00CC10BC" w:rsidP="00CC10BC">
      <w:pPr>
        <w:ind w:left="9" w:right="208"/>
        <w:jc w:val="center"/>
      </w:pPr>
      <w:r>
        <w:t>Prepared for</w:t>
      </w:r>
      <w:r w:rsidR="002D0B1B">
        <w:t>:</w:t>
      </w:r>
      <w:r>
        <w:t xml:space="preserve"> </w:t>
      </w:r>
    </w:p>
    <w:p w14:paraId="59CA9C27" w14:textId="77777777" w:rsidR="00C30718" w:rsidRDefault="00C30718" w:rsidP="00CC10BC">
      <w:pPr>
        <w:ind w:left="9" w:right="208"/>
        <w:jc w:val="center"/>
      </w:pPr>
    </w:p>
    <w:p w14:paraId="605F7F72" w14:textId="77777777" w:rsidR="000D5DEF" w:rsidRDefault="00CC10BC" w:rsidP="00CC10BC">
      <w:pPr>
        <w:ind w:left="9" w:right="208"/>
        <w:jc w:val="center"/>
      </w:pPr>
      <w:r>
        <w:t>U.S. Fish and Wildlife Service</w:t>
      </w:r>
    </w:p>
    <w:p w14:paraId="4AA927FB" w14:textId="77777777" w:rsidR="000D5DEF" w:rsidRDefault="000D5DEF" w:rsidP="000D5DEF">
      <w:pPr>
        <w:ind w:left="9" w:right="208"/>
        <w:jc w:val="center"/>
      </w:pPr>
      <w:r>
        <w:t xml:space="preserve">300 Vesle Drive </w:t>
      </w:r>
    </w:p>
    <w:p w14:paraId="566FB3C8" w14:textId="77777777" w:rsidR="000D5DEF" w:rsidRDefault="00117BD3" w:rsidP="000D5DEF">
      <w:pPr>
        <w:ind w:left="9" w:right="208"/>
        <w:jc w:val="center"/>
      </w:pPr>
      <w:r>
        <w:t xml:space="preserve">F. E. </w:t>
      </w:r>
      <w:r w:rsidR="000D5DEF">
        <w:t>Warren Air Force Base</w:t>
      </w:r>
      <w:r w:rsidR="009A0FF5">
        <w:t>, Wyoming  82005</w:t>
      </w:r>
      <w:r w:rsidR="000D5DEF">
        <w:t xml:space="preserve"> </w:t>
      </w:r>
    </w:p>
    <w:p w14:paraId="1650D334" w14:textId="77777777" w:rsidR="000D5DEF" w:rsidRDefault="000D5DEF" w:rsidP="00CC10BC">
      <w:pPr>
        <w:ind w:left="9" w:right="208"/>
        <w:jc w:val="center"/>
      </w:pPr>
    </w:p>
    <w:p w14:paraId="35C339AC" w14:textId="77777777" w:rsidR="00CC10BC" w:rsidRDefault="00CC10BC" w:rsidP="00CC10BC">
      <w:pPr>
        <w:ind w:left="9" w:right="208"/>
        <w:jc w:val="center"/>
      </w:pPr>
    </w:p>
    <w:p w14:paraId="1D8855C7" w14:textId="1FEF7F1B" w:rsidR="00AB0BA6" w:rsidRDefault="00AB0BA6" w:rsidP="00AB0BA6">
      <w:pPr>
        <w:ind w:left="9" w:right="208"/>
        <w:jc w:val="center"/>
      </w:pPr>
      <w:r>
        <w:t>By Bonnie Heidel¹</w:t>
      </w:r>
      <w:r w:rsidR="002D0B1B">
        <w:t xml:space="preserve">, </w:t>
      </w:r>
      <w:r>
        <w:t>Dorothy Tuthill²</w:t>
      </w:r>
      <w:r w:rsidR="002D0B1B">
        <w:t xml:space="preserve"> and Alice Stears³</w:t>
      </w:r>
    </w:p>
    <w:p w14:paraId="124F620D" w14:textId="77777777" w:rsidR="000D5DEF" w:rsidRDefault="000D5DEF" w:rsidP="00AB0BA6">
      <w:pPr>
        <w:ind w:left="9" w:right="208"/>
        <w:jc w:val="center"/>
      </w:pPr>
      <w:r>
        <w:t>Wyoming Natural Diversity Database</w:t>
      </w:r>
    </w:p>
    <w:p w14:paraId="0A714D64" w14:textId="77777777" w:rsidR="00E0715B" w:rsidRDefault="00E0715B" w:rsidP="00AB0BA6">
      <w:pPr>
        <w:ind w:left="9" w:right="208"/>
        <w:jc w:val="center"/>
      </w:pPr>
      <w:r>
        <w:t>University of Wyoming</w:t>
      </w:r>
    </w:p>
    <w:p w14:paraId="37B29F70" w14:textId="77777777" w:rsidR="00E0715B" w:rsidRDefault="00E0715B" w:rsidP="00AB0BA6">
      <w:pPr>
        <w:ind w:left="9" w:right="208"/>
        <w:jc w:val="center"/>
      </w:pPr>
      <w:r>
        <w:t>Laramie, WY  82071</w:t>
      </w:r>
    </w:p>
    <w:p w14:paraId="5A9B68AC" w14:textId="77777777" w:rsidR="00AB0BA6" w:rsidRDefault="00AB0BA6" w:rsidP="00CC10BC">
      <w:pPr>
        <w:ind w:left="9" w:right="208"/>
        <w:jc w:val="center"/>
      </w:pPr>
    </w:p>
    <w:p w14:paraId="170B7849" w14:textId="4096DE0A" w:rsidR="00CC10BC" w:rsidRDefault="00E3078A" w:rsidP="00CC10BC">
      <w:pPr>
        <w:ind w:left="9" w:right="208"/>
        <w:jc w:val="center"/>
      </w:pPr>
      <w:r>
        <w:t>4 March 2024</w:t>
      </w:r>
    </w:p>
    <w:p w14:paraId="2E124E47" w14:textId="77777777" w:rsidR="005A7741" w:rsidRDefault="005A7741" w:rsidP="00CC10BC">
      <w:pPr>
        <w:ind w:left="9" w:right="208"/>
        <w:jc w:val="center"/>
      </w:pPr>
    </w:p>
    <w:p w14:paraId="0F51D7C2" w14:textId="77777777" w:rsidR="009A0FF5" w:rsidRDefault="005A7741" w:rsidP="00CC10BC">
      <w:pPr>
        <w:ind w:left="9" w:right="208"/>
        <w:jc w:val="center"/>
      </w:pPr>
      <w:r>
        <w:t>Agreement No. F19</w:t>
      </w:r>
      <w:r w:rsidR="006856D8">
        <w:t>AC00730</w:t>
      </w:r>
    </w:p>
    <w:p w14:paraId="51CED869" w14:textId="77777777" w:rsidR="006856D8" w:rsidRDefault="006856D8" w:rsidP="00CC10BC">
      <w:pPr>
        <w:ind w:left="9" w:right="208"/>
        <w:jc w:val="center"/>
      </w:pPr>
    </w:p>
    <w:p w14:paraId="0751110F" w14:textId="77777777" w:rsidR="009A0FF5" w:rsidRDefault="009A0FF5" w:rsidP="00CC10BC">
      <w:pPr>
        <w:ind w:left="9" w:right="208"/>
        <w:jc w:val="center"/>
      </w:pPr>
    </w:p>
    <w:p w14:paraId="4C0828EA" w14:textId="77777777" w:rsidR="00CC10BC" w:rsidRDefault="00CC10BC" w:rsidP="00CC10BC">
      <w:pPr>
        <w:ind w:left="9" w:right="208"/>
        <w:jc w:val="center"/>
      </w:pPr>
    </w:p>
    <w:p w14:paraId="7016893F" w14:textId="77777777" w:rsidR="00CC10BC" w:rsidRPr="004D2F51" w:rsidRDefault="00CC10BC" w:rsidP="00CC10BC">
      <w:pPr>
        <w:ind w:left="9" w:right="208"/>
        <w:rPr>
          <w:sz w:val="20"/>
          <w:szCs w:val="20"/>
        </w:rPr>
      </w:pPr>
      <w:r w:rsidRPr="004D2F51">
        <w:rPr>
          <w:sz w:val="20"/>
          <w:szCs w:val="20"/>
        </w:rPr>
        <w:t>¹Wyoming Natural Diversity Database</w:t>
      </w:r>
    </w:p>
    <w:p w14:paraId="2B9C39D6" w14:textId="4ED3B240" w:rsidR="00CC10BC" w:rsidRDefault="00CC10BC" w:rsidP="00CC10BC">
      <w:pPr>
        <w:ind w:left="9" w:right="208"/>
        <w:rPr>
          <w:sz w:val="20"/>
          <w:szCs w:val="20"/>
        </w:rPr>
      </w:pPr>
      <w:r w:rsidRPr="004D2F51">
        <w:rPr>
          <w:sz w:val="20"/>
          <w:szCs w:val="20"/>
        </w:rPr>
        <w:t>²Biodiversity Institute</w:t>
      </w:r>
      <w:r w:rsidR="00431EDB">
        <w:rPr>
          <w:sz w:val="20"/>
          <w:szCs w:val="20"/>
        </w:rPr>
        <w:t>, ret.</w:t>
      </w:r>
    </w:p>
    <w:p w14:paraId="12CC9EE2" w14:textId="76E1C5E0" w:rsidR="002D0B1B" w:rsidRPr="004D2F51" w:rsidRDefault="002D0B1B" w:rsidP="00CC10BC">
      <w:pPr>
        <w:ind w:left="9" w:right="208"/>
        <w:rPr>
          <w:sz w:val="20"/>
          <w:szCs w:val="20"/>
        </w:rPr>
      </w:pPr>
      <w:r>
        <w:rPr>
          <w:sz w:val="20"/>
          <w:szCs w:val="20"/>
        </w:rPr>
        <w:t>³Botany Department</w:t>
      </w:r>
    </w:p>
    <w:p w14:paraId="23639BA3" w14:textId="77777777" w:rsidR="00CC10BC" w:rsidRDefault="00CC10BC" w:rsidP="00CC10BC">
      <w:pPr>
        <w:spacing w:after="0" w:line="259" w:lineRule="auto"/>
        <w:ind w:left="-960" w:right="-970" w:firstLine="0"/>
      </w:pPr>
      <w:r w:rsidRPr="00CA0321">
        <w:rPr>
          <w:noProof/>
        </w:rPr>
        <w:t xml:space="preserve">  </w:t>
      </w:r>
    </w:p>
    <w:p w14:paraId="3F568E56" w14:textId="77777777" w:rsidR="00CC10BC" w:rsidRDefault="00CC10BC" w:rsidP="00CC10BC">
      <w:pPr>
        <w:spacing w:after="0" w:line="259" w:lineRule="auto"/>
        <w:ind w:left="0" w:firstLine="0"/>
      </w:pPr>
      <w:r>
        <w:t xml:space="preserve"> </w:t>
      </w:r>
    </w:p>
    <w:p w14:paraId="769F5613" w14:textId="77777777" w:rsidR="00CC10BC" w:rsidRDefault="00CC10BC" w:rsidP="00CC10BC">
      <w:pPr>
        <w:spacing w:after="0" w:line="259" w:lineRule="auto"/>
        <w:ind w:left="0" w:firstLine="0"/>
      </w:pPr>
      <w:r>
        <w:t xml:space="preserve"> </w:t>
      </w:r>
    </w:p>
    <w:p w14:paraId="285224DB" w14:textId="1E7DB94C" w:rsidR="001F4F2E" w:rsidRDefault="001F4F2E">
      <w:pPr>
        <w:spacing w:after="0" w:line="259" w:lineRule="auto"/>
        <w:ind w:left="0" w:firstLine="0"/>
      </w:pPr>
    </w:p>
    <w:p w14:paraId="118899DE" w14:textId="77777777" w:rsidR="006D2F87" w:rsidRDefault="006D2F87">
      <w:pPr>
        <w:spacing w:after="0" w:line="240" w:lineRule="auto"/>
        <w:ind w:left="0" w:firstLine="0"/>
        <w:rPr>
          <w:b/>
        </w:rPr>
      </w:pPr>
      <w:r>
        <w:lastRenderedPageBreak/>
        <w:br w:type="page"/>
      </w:r>
    </w:p>
    <w:p w14:paraId="725CAADD" w14:textId="41EBE3A2" w:rsidR="001F4F2E" w:rsidRDefault="00C918AE">
      <w:pPr>
        <w:pStyle w:val="Heading3"/>
        <w:spacing w:after="106"/>
        <w:jc w:val="center"/>
      </w:pPr>
      <w:r>
        <w:lastRenderedPageBreak/>
        <w:t xml:space="preserve">ABSTRACT </w:t>
      </w:r>
    </w:p>
    <w:p w14:paraId="6813E129" w14:textId="6CB15369" w:rsidR="001F4F2E" w:rsidDel="00D71459" w:rsidRDefault="00C918AE">
      <w:pPr>
        <w:tabs>
          <w:tab w:val="center" w:pos="4767"/>
        </w:tabs>
        <w:ind w:left="-1" w:firstLine="0"/>
        <w:rPr>
          <w:del w:id="0" w:author="Stears, Alice E" w:date="2024-03-26T10:33:00Z"/>
        </w:rPr>
      </w:pPr>
      <w:r>
        <w:t xml:space="preserve"> </w:t>
      </w:r>
      <w:r>
        <w:tab/>
        <w:t xml:space="preserve">Annual census of </w:t>
      </w:r>
      <w:ins w:id="1" w:author="Stears, Alice E" w:date="2024-03-26T10:33:00Z">
        <w:r w:rsidR="00D71459">
          <w:t xml:space="preserve">reproductive </w:t>
        </w:r>
      </w:ins>
      <w:r>
        <w:t>Colorado butterfly plant</w:t>
      </w:r>
      <w:ins w:id="2" w:author="Stears, Alice E" w:date="2024-03-26T10:33:00Z">
        <w:r w:rsidR="00D71459">
          <w:t>s</w:t>
        </w:r>
      </w:ins>
      <w:r>
        <w:t xml:space="preserve"> (</w:t>
      </w:r>
      <w:r>
        <w:rPr>
          <w:i/>
        </w:rPr>
        <w:t xml:space="preserve">Oenothera </w:t>
      </w:r>
      <w:proofErr w:type="spellStart"/>
      <w:r>
        <w:rPr>
          <w:i/>
        </w:rPr>
        <w:t>coloradensis</w:t>
      </w:r>
      <w:proofErr w:type="spellEnd"/>
      <w:r>
        <w:t xml:space="preserve"> (Rydberg) W.L. </w:t>
      </w:r>
    </w:p>
    <w:p w14:paraId="08E8D10A" w14:textId="49C2DFE6" w:rsidR="001F4F2E" w:rsidRDefault="00C918AE">
      <w:pPr>
        <w:tabs>
          <w:tab w:val="center" w:pos="4767"/>
        </w:tabs>
        <w:ind w:left="-1" w:firstLine="0"/>
        <w:pPrChange w:id="3" w:author="Stears, Alice E" w:date="2024-03-26T10:54:00Z">
          <w:pPr>
            <w:ind w:left="9"/>
          </w:pPr>
        </w:pPrChange>
      </w:pPr>
      <w:r>
        <w:t>Wagner &amp; Hoch) w</w:t>
      </w:r>
      <w:r w:rsidR="00087628">
        <w:t>as</w:t>
      </w:r>
      <w:r>
        <w:t xml:space="preserve"> initiated in 1986 an</w:t>
      </w:r>
      <w:r w:rsidR="004D2F51">
        <w:t>d conducted consecutively for 3</w:t>
      </w:r>
      <w:r w:rsidR="00122989">
        <w:t>6</w:t>
      </w:r>
      <w:r>
        <w:t xml:space="preserve"> years from 1988</w:t>
      </w:r>
      <w:r w:rsidR="004D2F51">
        <w:t>-20</w:t>
      </w:r>
      <w:r w:rsidR="00A756A6">
        <w:t>2</w:t>
      </w:r>
      <w:r w:rsidR="00E734CC">
        <w:t xml:space="preserve">3 </w:t>
      </w:r>
      <w:r w:rsidR="00EE0CA8">
        <w:t xml:space="preserve">on F. E. </w:t>
      </w:r>
      <w:r>
        <w:t xml:space="preserve">Warren Air Force Base (WAFB), Laramie County, Wyoming.  </w:t>
      </w:r>
      <w:r w:rsidR="00791AC0">
        <w:t xml:space="preserve">The </w:t>
      </w:r>
      <w:r w:rsidR="00807B43">
        <w:t xml:space="preserve">large </w:t>
      </w:r>
      <w:r w:rsidR="00791AC0">
        <w:t xml:space="preserve">WAFB population </w:t>
      </w:r>
      <w:r w:rsidR="00807B43">
        <w:t xml:space="preserve">occupies three creeks </w:t>
      </w:r>
      <w:ins w:id="4" w:author="Stears, Alice E" w:date="2024-03-26T10:30:00Z">
        <w:r w:rsidR="00E94780">
          <w:t xml:space="preserve">with </w:t>
        </w:r>
      </w:ins>
      <w:del w:id="5" w:author="Stears, Alice E" w:date="2024-03-26T10:30:00Z">
        <w:r w:rsidR="00807B43" w:rsidDel="00E94780">
          <w:delText xml:space="preserve">of </w:delText>
        </w:r>
      </w:del>
      <w:r w:rsidR="00807B43">
        <w:t xml:space="preserve">fundamentally different hydrology.  </w:t>
      </w:r>
      <w:ins w:id="6" w:author="Stears, Alice E" w:date="2024-03-26T10:31:00Z">
        <w:r w:rsidR="00D71459">
          <w:t>This population</w:t>
        </w:r>
      </w:ins>
      <w:del w:id="7" w:author="Stears, Alice E" w:date="2024-03-26T10:31:00Z">
        <w:r w:rsidR="00B313AA" w:rsidDel="00D71459">
          <w:delText>It</w:delText>
        </w:r>
      </w:del>
      <w:r w:rsidR="00B313AA">
        <w:t xml:space="preserve"> is </w:t>
      </w:r>
      <w:r w:rsidR="00791AC0">
        <w:t>the only one on federal land</w:t>
      </w:r>
      <w:r w:rsidR="00B313AA">
        <w:t xml:space="preserve">, the only one with </w:t>
      </w:r>
      <w:commentRangeStart w:id="8"/>
      <w:r w:rsidR="00B313AA">
        <w:t>habitat in idle condition</w:t>
      </w:r>
      <w:commentRangeEnd w:id="8"/>
      <w:r w:rsidR="00D71459">
        <w:rPr>
          <w:rStyle w:val="CommentReference"/>
        </w:rPr>
        <w:commentReference w:id="8"/>
      </w:r>
      <w:r w:rsidR="00B313AA">
        <w:t xml:space="preserve">, and it has the longest-running monitoring program. </w:t>
      </w:r>
      <w:r w:rsidR="00A05EAC">
        <w:t xml:space="preserve"> </w:t>
      </w:r>
      <w:proofErr w:type="gramStart"/>
      <w:ins w:id="9" w:author="Stears, Alice E" w:date="2024-03-26T11:37:00Z">
        <w:r w:rsidR="00892FBA">
          <w:t>Thirty six</w:t>
        </w:r>
        <w:proofErr w:type="gramEnd"/>
        <w:r w:rsidR="00892FBA">
          <w:t xml:space="preserve"> </w:t>
        </w:r>
      </w:ins>
      <w:ins w:id="10" w:author="Stears, Alice E" w:date="2024-03-26T10:34:00Z">
        <w:r w:rsidR="00D71459">
          <w:t>years of c</w:t>
        </w:r>
      </w:ins>
      <w:del w:id="11" w:author="Stears, Alice E" w:date="2024-03-26T10:34:00Z">
        <w:r w:rsidR="00F20FC0" w:rsidDel="00D71459">
          <w:delText>C</w:delText>
        </w:r>
      </w:del>
      <w:r w:rsidR="00F20FC0">
        <w:t xml:space="preserve">ensus results show </w:t>
      </w:r>
      <w:ins w:id="12" w:author="Stears, Alice E" w:date="2024-03-26T10:34:00Z">
        <w:r w:rsidR="00D71459">
          <w:t xml:space="preserve">significant </w:t>
        </w:r>
      </w:ins>
      <w:del w:id="13" w:author="Stears, Alice E" w:date="2024-03-26T10:33:00Z">
        <w:r w:rsidR="00F20FC0" w:rsidDel="00D71459">
          <w:delText xml:space="preserve">positive trends </w:delText>
        </w:r>
      </w:del>
      <w:ins w:id="14" w:author="Stears, Alice E" w:date="2024-03-26T10:33:00Z">
        <w:r w:rsidR="00D71459">
          <w:t>growth i</w:t>
        </w:r>
      </w:ins>
      <w:del w:id="15" w:author="Stears, Alice E" w:date="2024-03-26T10:33:00Z">
        <w:r w:rsidR="00F20FC0" w:rsidDel="00D71459">
          <w:delText>o</w:delText>
        </w:r>
      </w:del>
      <w:r w:rsidR="00F20FC0">
        <w:t xml:space="preserve">n two </w:t>
      </w:r>
      <w:del w:id="16" w:author="Stears, Alice E" w:date="2024-03-26T10:35:00Z">
        <w:r w:rsidR="00F20FC0" w:rsidDel="00D71459">
          <w:delText xml:space="preserve">of three </w:delText>
        </w:r>
      </w:del>
      <w:r w:rsidR="00F20FC0">
        <w:t>creek</w:t>
      </w:r>
      <w:ins w:id="17" w:author="Stears, Alice E" w:date="2024-03-26T10:33:00Z">
        <w:r w:rsidR="00D71459">
          <w:t xml:space="preserve"> subpopulations </w:t>
        </w:r>
      </w:ins>
      <w:del w:id="18" w:author="Stears, Alice E" w:date="2024-03-26T10:33:00Z">
        <w:r w:rsidR="00F20FC0" w:rsidDel="00D71459">
          <w:delText>s</w:delText>
        </w:r>
        <w:r w:rsidR="005D5C4F" w:rsidDel="00D71459">
          <w:delText xml:space="preserve"> </w:delText>
        </w:r>
      </w:del>
      <w:del w:id="19" w:author="Stears, Alice E" w:date="2024-03-26T10:34:00Z">
        <w:r w:rsidR="005D5C4F" w:rsidDel="00D71459">
          <w:delText>that</w:delText>
        </w:r>
        <w:r w:rsidR="00F20FC0" w:rsidDel="00D71459">
          <w:delText xml:space="preserve"> exceed the </w:delText>
        </w:r>
        <w:r w:rsidR="00796696" w:rsidDel="00D71459">
          <w:delText xml:space="preserve">level of </w:delText>
        </w:r>
        <w:r w:rsidR="00F20FC0" w:rsidDel="00D71459">
          <w:delText>decline</w:delText>
        </w:r>
      </w:del>
      <w:ins w:id="20" w:author="Stears, Alice E" w:date="2024-03-26T10:34:00Z">
        <w:r w:rsidR="00D71459">
          <w:t xml:space="preserve">and decrease </w:t>
        </w:r>
      </w:ins>
      <w:ins w:id="21" w:author="Stears, Alice E" w:date="2024-03-26T10:35:00Z">
        <w:r w:rsidR="00D71459">
          <w:t>i</w:t>
        </w:r>
      </w:ins>
      <w:del w:id="22" w:author="Stears, Alice E" w:date="2024-03-26T10:35:00Z">
        <w:r w:rsidR="00F20FC0" w:rsidDel="00D71459">
          <w:delText xml:space="preserve"> o</w:delText>
        </w:r>
      </w:del>
      <w:r w:rsidR="00F20FC0">
        <w:t>n the third creek</w:t>
      </w:r>
      <w:ins w:id="23" w:author="Stears, Alice E" w:date="2024-03-26T10:35:00Z">
        <w:r w:rsidR="00D71459">
          <w:t xml:space="preserve"> subpopulation</w:t>
        </w:r>
      </w:ins>
      <w:r w:rsidR="00F20FC0">
        <w:t xml:space="preserve">. They also </w:t>
      </w:r>
      <w:r w:rsidR="005D5C4F">
        <w:t>demonstrate significant</w:t>
      </w:r>
      <w:ins w:id="24" w:author="Stears, Alice E" w:date="2024-03-26T10:35:00Z">
        <w:r w:rsidR="00D71459">
          <w:t xml:space="preserve">ly different patterns </w:t>
        </w:r>
      </w:ins>
      <w:ins w:id="25" w:author="Stears, Alice E" w:date="2024-03-26T10:36:00Z">
        <w:r w:rsidR="00D71459">
          <w:t>of change in</w:t>
        </w:r>
      </w:ins>
      <w:ins w:id="26" w:author="Stears, Alice E" w:date="2024-03-26T10:35:00Z">
        <w:r w:rsidR="00D71459">
          <w:t xml:space="preserve"> subpopulation </w:t>
        </w:r>
      </w:ins>
      <w:del w:id="27" w:author="Stears, Alice E" w:date="2024-03-26T10:35:00Z">
        <w:r w:rsidR="005D5C4F" w:rsidDel="00D71459">
          <w:delText xml:space="preserve"> </w:delText>
        </w:r>
      </w:del>
      <w:del w:id="28" w:author="Stears, Alice E" w:date="2024-03-26T10:36:00Z">
        <w:r w:rsidR="005D5C4F" w:rsidDel="00D71459">
          <w:delText>change</w:delText>
        </w:r>
      </w:del>
      <w:del w:id="29" w:author="Stears, Alice E" w:date="2024-03-26T10:35:00Z">
        <w:r w:rsidR="005D5C4F" w:rsidDel="00D71459">
          <w:delText>s</w:delText>
        </w:r>
      </w:del>
      <w:del w:id="30" w:author="Stears, Alice E" w:date="2024-03-26T10:36:00Z">
        <w:r w:rsidR="005D5C4F" w:rsidDel="00D71459">
          <w:delText xml:space="preserve"> to trends that differed</w:delText>
        </w:r>
      </w:del>
      <w:ins w:id="31" w:author="Stears, Alice E" w:date="2024-03-26T10:36:00Z">
        <w:r w:rsidR="00D71459">
          <w:t>size</w:t>
        </w:r>
      </w:ins>
      <w:r w:rsidR="005D5C4F">
        <w:t xml:space="preserve"> between creeks and over time.</w:t>
      </w:r>
      <w:ins w:id="32" w:author="Stears, Alice E" w:date="2024-03-26T10:43:00Z">
        <w:r w:rsidR="007F2998">
          <w:t xml:space="preserve"> Not only were </w:t>
        </w:r>
      </w:ins>
      <w:ins w:id="33" w:author="Stears, Alice E" w:date="2024-03-26T10:47:00Z">
        <w:r w:rsidR="007F2998">
          <w:t>patterns of</w:t>
        </w:r>
      </w:ins>
      <w:ins w:id="34" w:author="Stears, Alice E" w:date="2024-03-26T10:43:00Z">
        <w:r w:rsidR="007F2998">
          <w:t xml:space="preserve"> population </w:t>
        </w:r>
      </w:ins>
      <w:ins w:id="35" w:author="Stears, Alice E" w:date="2024-03-26T10:47:00Z">
        <w:r w:rsidR="007F2998">
          <w:t xml:space="preserve">change </w:t>
        </w:r>
      </w:ins>
      <w:ins w:id="36" w:author="Stears, Alice E" w:date="2024-03-26T10:43:00Z">
        <w:r w:rsidR="007F2998">
          <w:t xml:space="preserve">different across creeks, but </w:t>
        </w:r>
      </w:ins>
      <w:ins w:id="37" w:author="Stears, Alice E" w:date="2024-03-26T10:47:00Z">
        <w:r w:rsidR="007F2998">
          <w:t xml:space="preserve">these patterns at the creek level also were often different or even opposed to patterns at the scale of the entire WAFB population. </w:t>
        </w:r>
      </w:ins>
      <w:del w:id="38" w:author="Stears, Alice E" w:date="2024-03-26T10:43:00Z">
        <w:r w:rsidR="005D5C4F" w:rsidDel="007F2998">
          <w:delText xml:space="preserve"> </w:delText>
        </w:r>
      </w:del>
      <w:del w:id="39" w:author="Stears, Alice E" w:date="2024-03-26T10:44:00Z">
        <w:r w:rsidR="005D5C4F" w:rsidDel="007F2998">
          <w:delText xml:space="preserve"> </w:delText>
        </w:r>
      </w:del>
      <w:del w:id="40" w:author="Stears, Alice E" w:date="2024-03-26T10:36:00Z">
        <w:r w:rsidR="005D5C4F" w:rsidDel="00D71459">
          <w:delText xml:space="preserve">They </w:delText>
        </w:r>
      </w:del>
      <w:ins w:id="41" w:author="Stears, Alice E" w:date="2024-03-26T10:36:00Z">
        <w:r w:rsidR="00D71459">
          <w:t xml:space="preserve">These results </w:t>
        </w:r>
      </w:ins>
      <w:del w:id="42" w:author="Stears, Alice E" w:date="2024-03-26T10:36:00Z">
        <w:r w:rsidR="00F20FC0" w:rsidDel="00D71459">
          <w:delText xml:space="preserve">inform </w:delText>
        </w:r>
      </w:del>
      <w:ins w:id="43" w:author="Stears, Alice E" w:date="2024-03-26T10:38:00Z">
        <w:r w:rsidR="00D71459">
          <w:t xml:space="preserve">support </w:t>
        </w:r>
      </w:ins>
      <w:ins w:id="44" w:author="Stears, Alice E" w:date="2024-03-26T10:36:00Z">
        <w:r w:rsidR="00D71459">
          <w:t xml:space="preserve">the necessity of </w:t>
        </w:r>
      </w:ins>
      <w:ins w:id="45" w:author="Stears, Alice E" w:date="2024-03-26T10:38:00Z">
        <w:r w:rsidR="00D71459">
          <w:t xml:space="preserve">comprehensive </w:t>
        </w:r>
      </w:ins>
      <w:r w:rsidR="00F20FC0" w:rsidRPr="00F20FC0">
        <w:t>Post-Delisting Monitoring (PDM)</w:t>
      </w:r>
      <w:ins w:id="46" w:author="Stears, Alice E" w:date="2024-03-26T10:38:00Z">
        <w:r w:rsidR="00D71459">
          <w:t xml:space="preserve"> for this species</w:t>
        </w:r>
      </w:ins>
      <w:r w:rsidR="00F20FC0">
        <w:t>,</w:t>
      </w:r>
      <w:ins w:id="47" w:author="Stears, Alice E" w:date="2024-03-26T10:37:00Z">
        <w:r w:rsidR="00D71459">
          <w:t xml:space="preserve"> </w:t>
        </w:r>
      </w:ins>
      <w:ins w:id="48" w:author="Stears, Alice E" w:date="2024-03-26T10:47:00Z">
        <w:r w:rsidR="007F2998">
          <w:t>since the outcome of monitoring at a single creek or</w:t>
        </w:r>
      </w:ins>
      <w:ins w:id="49" w:author="Stears, Alice E" w:date="2024-03-26T10:48:00Z">
        <w:r w:rsidR="007F2998">
          <w:t xml:space="preserve"> short time interval is likely to be an inadequate representation of trends in the broader population.</w:t>
        </w:r>
      </w:ins>
      <w:ins w:id="50" w:author="Stears, Alice E" w:date="2024-03-26T10:47:00Z">
        <w:r w:rsidR="007F2998">
          <w:t xml:space="preserve"> </w:t>
        </w:r>
      </w:ins>
      <w:del w:id="51" w:author="Stears, Alice E" w:date="2024-03-26T10:38:00Z">
        <w:r w:rsidR="00F20FC0" w:rsidDel="00D71459">
          <w:delText xml:space="preserve"> </w:delText>
        </w:r>
      </w:del>
      <w:del w:id="52" w:author="Stears, Alice E" w:date="2024-03-26T10:48:00Z">
        <w:r w:rsidR="00F20FC0" w:rsidDel="007F2998">
          <w:delText xml:space="preserve">with diametrically different outcomes </w:delText>
        </w:r>
        <w:r w:rsidR="00807B43" w:rsidDel="007F2998">
          <w:delText>depending on the</w:delText>
        </w:r>
        <w:r w:rsidR="00F20FC0" w:rsidDel="007F2998">
          <w:delText xml:space="preserve"> 5-year review </w:delText>
        </w:r>
        <w:r w:rsidR="00807B43" w:rsidDel="007F2998">
          <w:delText>interval or</w:delText>
        </w:r>
        <w:r w:rsidR="00F20FC0" w:rsidDel="007F2998">
          <w:delText xml:space="preserve"> </w:delText>
        </w:r>
        <w:r w:rsidR="004E3540" w:rsidDel="007F2998">
          <w:delText xml:space="preserve">if the </w:delText>
        </w:r>
        <w:r w:rsidR="007C012A" w:rsidDel="007F2998">
          <w:delText xml:space="preserve">creeks represented separate </w:delText>
        </w:r>
        <w:r w:rsidR="00807B43" w:rsidDel="007F2998">
          <w:delText>datasets</w:delText>
        </w:r>
        <w:r w:rsidR="00796696" w:rsidDel="007F2998">
          <w:delText>.</w:delText>
        </w:r>
        <w:r w:rsidR="00F20FC0" w:rsidDel="007F2998">
          <w:delText xml:space="preserve"> </w:delText>
        </w:r>
      </w:del>
      <w:r w:rsidR="00F20FC0">
        <w:t xml:space="preserve">The meteorological conditions </w:t>
      </w:r>
      <w:r w:rsidR="004E3540">
        <w:t xml:space="preserve">over this 36-year </w:t>
      </w:r>
      <w:r w:rsidR="00F20FC0">
        <w:t xml:space="preserve">period have generally </w:t>
      </w:r>
      <w:r w:rsidR="000E3BD3">
        <w:t>remained</w:t>
      </w:r>
      <w:r w:rsidR="00F20FC0">
        <w:t xml:space="preserve"> favorable </w:t>
      </w:r>
      <w:r w:rsidR="000E3BD3">
        <w:t xml:space="preserve">and steady </w:t>
      </w:r>
      <w:r w:rsidR="00F20FC0">
        <w:t>for key life history stages of germination and bolting</w:t>
      </w:r>
      <w:r w:rsidR="000E3BD3">
        <w:t>,</w:t>
      </w:r>
      <w:r w:rsidR="00F20FC0">
        <w:t xml:space="preserve"> but increasingly unfavorable for establishment and survival of vegetative plants</w:t>
      </w:r>
      <w:r w:rsidR="00796696">
        <w:t>, with</w:t>
      </w:r>
      <w:r w:rsidR="004E3540">
        <w:t xml:space="preserve"> </w:t>
      </w:r>
      <w:r w:rsidR="00F20FC0">
        <w:t>mortality</w:t>
      </w:r>
      <w:r w:rsidR="004E3540">
        <w:t xml:space="preserve"> dr</w:t>
      </w:r>
      <w:r w:rsidR="00796696">
        <w:t>iving</w:t>
      </w:r>
      <w:r w:rsidR="004E3540">
        <w:t xml:space="preserve"> trend</w:t>
      </w:r>
      <w:r w:rsidR="000E3BD3">
        <w:t>s</w:t>
      </w:r>
      <w:r w:rsidR="004E3540">
        <w:t xml:space="preserve"> on </w:t>
      </w:r>
      <w:r w:rsidR="000E3BD3">
        <w:t xml:space="preserve">Crow Creek </w:t>
      </w:r>
      <w:r w:rsidR="00807B43">
        <w:t>where there are</w:t>
      </w:r>
      <w:r w:rsidR="004E3540">
        <w:t xml:space="preserve"> declining numbers. </w:t>
      </w:r>
      <w:bookmarkStart w:id="53" w:name="_Hlk160521094"/>
      <w:r w:rsidR="005D5C4F">
        <w:t>We conclude that the 3</w:t>
      </w:r>
      <w:ins w:id="54" w:author="Stears, Alice E" w:date="2024-03-26T10:50:00Z">
        <w:r w:rsidR="007F2998">
          <w:t xml:space="preserve"> </w:t>
        </w:r>
      </w:ins>
      <w:del w:id="55" w:author="Stears, Alice E" w:date="2024-03-26T10:50:00Z">
        <w:r w:rsidR="005D5C4F" w:rsidDel="007F2998">
          <w:delText>-</w:delText>
        </w:r>
      </w:del>
      <w:r w:rsidR="005D5C4F">
        <w:t xml:space="preserve">creek </w:t>
      </w:r>
      <w:del w:id="56" w:author="Stears, Alice E" w:date="2024-03-26T10:50:00Z">
        <w:r w:rsidR="005D5C4F" w:rsidDel="007F2998">
          <w:delText>system on</w:delText>
        </w:r>
      </w:del>
      <w:ins w:id="57" w:author="Stears, Alice E" w:date="2024-03-26T10:50:00Z">
        <w:r w:rsidR="007F2998">
          <w:t>subpopulations on the</w:t>
        </w:r>
      </w:ins>
      <w:r w:rsidR="005D5C4F">
        <w:t xml:space="preserve"> WAFB </w:t>
      </w:r>
      <w:ins w:id="58" w:author="Stears, Alice E" w:date="2024-03-26T10:50:00Z">
        <w:r w:rsidR="007F2998">
          <w:t xml:space="preserve">facilitate </w:t>
        </w:r>
        <w:r w:rsidR="008E1696">
          <w:t>r</w:t>
        </w:r>
      </w:ins>
      <w:ins w:id="59" w:author="Stears, Alice E" w:date="2024-03-26T10:51:00Z">
        <w:r w:rsidR="008E1696">
          <w:t>esilience in the entire population</w:t>
        </w:r>
      </w:ins>
      <w:ins w:id="60" w:author="Stears, Alice E" w:date="2024-03-26T10:53:00Z">
        <w:r w:rsidR="008E1696">
          <w:t>, perhaps by providing</w:t>
        </w:r>
      </w:ins>
      <w:ins w:id="61" w:author="Stears, Alice E" w:date="2024-03-26T10:54:00Z">
        <w:r w:rsidR="008E1696">
          <w:t xml:space="preserve"> spatial</w:t>
        </w:r>
      </w:ins>
      <w:ins w:id="62" w:author="Stears, Alice E" w:date="2024-03-26T10:53:00Z">
        <w:r w:rsidR="008E1696">
          <w:t xml:space="preserve"> redundancy</w:t>
        </w:r>
      </w:ins>
      <w:ins w:id="63" w:author="Stears, Alice E" w:date="2024-03-26T10:54:00Z">
        <w:r w:rsidR="008E1696">
          <w:t xml:space="preserve"> that buffers adverse impacts at smaller scales. </w:t>
        </w:r>
      </w:ins>
      <w:commentRangeStart w:id="64"/>
      <w:del w:id="65" w:author="Stears, Alice E" w:date="2024-03-26T10:50:00Z">
        <w:r w:rsidR="005D5C4F" w:rsidDel="007F2998">
          <w:delText xml:space="preserve">encapsulates significant </w:delText>
        </w:r>
      </w:del>
      <w:del w:id="66" w:author="Stears, Alice E" w:date="2024-03-26T10:51:00Z">
        <w:r w:rsidR="005D5C4F" w:rsidDel="008E1696">
          <w:delText xml:space="preserve">species’ redundancy and representation that confers collective resiliency greater than that of any population segment.  </w:delText>
        </w:r>
      </w:del>
      <w:r w:rsidR="000E3BD3">
        <w:t xml:space="preserve">Significant trends were not detected as trend-breaks until </w:t>
      </w:r>
      <w:r w:rsidR="008B4843">
        <w:t>5</w:t>
      </w:r>
      <w:r w:rsidR="000E3BD3">
        <w:t xml:space="preserve">-8 years after their start.  </w:t>
      </w:r>
      <w:r w:rsidR="005D5C4F">
        <w:t xml:space="preserve">We did not analyze the </w:t>
      </w:r>
      <w:r w:rsidR="00AF4077">
        <w:rPr>
          <w:sz w:val="23"/>
          <w:szCs w:val="23"/>
        </w:rPr>
        <w:t xml:space="preserve">Mann-Kendall </w:t>
      </w:r>
      <w:r w:rsidR="005D5C4F">
        <w:t xml:space="preserve">test against </w:t>
      </w:r>
      <w:r w:rsidR="00862053">
        <w:t>the</w:t>
      </w:r>
      <w:r w:rsidR="00954FC3">
        <w:t xml:space="preserve"> model comparison algorithm</w:t>
      </w:r>
      <w:r w:rsidR="00862053">
        <w:t xml:space="preserve"> output</w:t>
      </w:r>
      <w:r w:rsidR="005D5C4F">
        <w:t xml:space="preserve">, but </w:t>
      </w:r>
      <w:r w:rsidR="000E3BD3">
        <w:t xml:space="preserve">this </w:t>
      </w:r>
      <w:r w:rsidR="005D5C4F">
        <w:t>raise</w:t>
      </w:r>
      <w:r w:rsidR="000E3BD3">
        <w:t>s</w:t>
      </w:r>
      <w:r w:rsidR="005D5C4F">
        <w:t xml:space="preserve"> </w:t>
      </w:r>
      <w:r w:rsidR="00807B43">
        <w:t xml:space="preserve">a </w:t>
      </w:r>
      <w:r w:rsidR="005D5C4F">
        <w:t xml:space="preserve">question whether five years is adequate to determine population trends. </w:t>
      </w:r>
      <w:commentRangeEnd w:id="64"/>
      <w:r w:rsidR="008E1696">
        <w:rPr>
          <w:rStyle w:val="CommentReference"/>
        </w:rPr>
        <w:commentReference w:id="64"/>
      </w:r>
      <w:r w:rsidR="004E3540">
        <w:t xml:space="preserve">The most surprising result of 2023 monitoring </w:t>
      </w:r>
      <w:r w:rsidR="00796696">
        <w:t xml:space="preserve">of </w:t>
      </w:r>
      <w:r w:rsidR="00796696" w:rsidRPr="00AA743C">
        <w:rPr>
          <w:i/>
          <w:iCs/>
        </w:rPr>
        <w:t>O. coloradensis</w:t>
      </w:r>
      <w:r w:rsidR="00796696">
        <w:t xml:space="preserve"> </w:t>
      </w:r>
      <w:r w:rsidR="004E3540">
        <w:t>was</w:t>
      </w:r>
      <w:r w:rsidR="00AA743C">
        <w:t xml:space="preserve"> discovery of Ute ladies’-tresses (</w:t>
      </w:r>
      <w:r w:rsidR="00AA743C" w:rsidRPr="00AA743C">
        <w:rPr>
          <w:i/>
          <w:iCs/>
        </w:rPr>
        <w:t>Spiranthes diluvialis</w:t>
      </w:r>
      <w:r w:rsidR="00AA743C">
        <w:t>)</w:t>
      </w:r>
      <w:r w:rsidR="00796696">
        <w:t xml:space="preserve"> in overlapping habitat,</w:t>
      </w:r>
      <w:r w:rsidR="00AA743C">
        <w:t xml:space="preserve"> treated in a new report section</w:t>
      </w:r>
      <w:r w:rsidR="005D5C4F">
        <w:t xml:space="preserve"> and addressed in a proposed monitoring framework</w:t>
      </w:r>
      <w:r w:rsidR="00807B43">
        <w:t xml:space="preserve"> as complementing but separate from COBP monitoring. </w:t>
      </w:r>
      <w:bookmarkEnd w:id="53"/>
      <w:r>
        <w:t xml:space="preserve"> </w:t>
      </w:r>
    </w:p>
    <w:p w14:paraId="66A817DD" w14:textId="77777777" w:rsidR="001F4F2E" w:rsidRDefault="00C918AE">
      <w:pPr>
        <w:spacing w:after="0" w:line="259" w:lineRule="auto"/>
        <w:ind w:left="0" w:firstLine="0"/>
      </w:pPr>
      <w:r>
        <w:t xml:space="preserve"> </w:t>
      </w:r>
    </w:p>
    <w:p w14:paraId="166EBAF5" w14:textId="77777777" w:rsidR="00B51FB7" w:rsidRDefault="00B51FB7" w:rsidP="00294BDE">
      <w:pPr>
        <w:ind w:left="9"/>
        <w:rPr>
          <w:u w:val="single" w:color="000000"/>
        </w:rPr>
      </w:pPr>
    </w:p>
    <w:p w14:paraId="5374B620" w14:textId="77777777" w:rsidR="00B51FB7" w:rsidRDefault="00B51FB7" w:rsidP="00294BDE">
      <w:pPr>
        <w:ind w:left="9"/>
        <w:rPr>
          <w:u w:val="single" w:color="000000"/>
        </w:rPr>
      </w:pPr>
    </w:p>
    <w:p w14:paraId="57A6FF52" w14:textId="77777777" w:rsidR="00B51FB7" w:rsidRDefault="00B51FB7" w:rsidP="00294BDE">
      <w:pPr>
        <w:ind w:left="9"/>
        <w:rPr>
          <w:u w:val="single" w:color="000000"/>
        </w:rPr>
      </w:pPr>
    </w:p>
    <w:p w14:paraId="216F562D" w14:textId="77777777" w:rsidR="00B51FB7" w:rsidRDefault="00B51FB7" w:rsidP="00294BDE">
      <w:pPr>
        <w:ind w:left="9"/>
        <w:rPr>
          <w:u w:val="single" w:color="000000"/>
        </w:rPr>
      </w:pPr>
    </w:p>
    <w:p w14:paraId="30E70020" w14:textId="77777777" w:rsidR="00B51FB7" w:rsidRDefault="00B51FB7" w:rsidP="00294BDE">
      <w:pPr>
        <w:ind w:left="9"/>
        <w:rPr>
          <w:u w:val="single" w:color="000000"/>
        </w:rPr>
      </w:pPr>
    </w:p>
    <w:p w14:paraId="4A7CFD64" w14:textId="77777777" w:rsidR="00B51FB7" w:rsidRDefault="00B51FB7" w:rsidP="00294BDE">
      <w:pPr>
        <w:ind w:left="9"/>
        <w:rPr>
          <w:u w:val="single" w:color="000000"/>
        </w:rPr>
      </w:pPr>
    </w:p>
    <w:p w14:paraId="53F2041B" w14:textId="77777777" w:rsidR="00B51FB7" w:rsidRDefault="00B51FB7" w:rsidP="00294BDE">
      <w:pPr>
        <w:ind w:left="9"/>
        <w:rPr>
          <w:u w:val="single" w:color="000000"/>
        </w:rPr>
      </w:pPr>
    </w:p>
    <w:p w14:paraId="71FF447B" w14:textId="77777777" w:rsidR="00B51FB7" w:rsidRDefault="00B51FB7" w:rsidP="00294BDE">
      <w:pPr>
        <w:ind w:left="9"/>
        <w:rPr>
          <w:u w:val="single" w:color="000000"/>
        </w:rPr>
      </w:pPr>
    </w:p>
    <w:p w14:paraId="064BA52C" w14:textId="77777777" w:rsidR="00B51FB7" w:rsidDel="008E1696" w:rsidRDefault="00B51FB7" w:rsidP="00294BDE">
      <w:pPr>
        <w:ind w:left="9"/>
        <w:rPr>
          <w:del w:id="67" w:author="Stears, Alice E" w:date="2024-03-26T10:55:00Z"/>
          <w:u w:val="single" w:color="000000"/>
        </w:rPr>
      </w:pPr>
    </w:p>
    <w:p w14:paraId="73165E90" w14:textId="77777777" w:rsidR="00B51FB7" w:rsidDel="008E1696" w:rsidRDefault="00B51FB7" w:rsidP="00294BDE">
      <w:pPr>
        <w:ind w:left="9"/>
        <w:rPr>
          <w:del w:id="68" w:author="Stears, Alice E" w:date="2024-03-26T10:55:00Z"/>
          <w:u w:val="single" w:color="000000"/>
        </w:rPr>
      </w:pPr>
    </w:p>
    <w:p w14:paraId="7625713E" w14:textId="77777777" w:rsidR="00B51FB7" w:rsidRDefault="00B51FB7" w:rsidP="002D0B1B">
      <w:pPr>
        <w:ind w:left="0" w:firstLine="0"/>
        <w:rPr>
          <w:u w:val="single" w:color="000000"/>
        </w:rPr>
      </w:pPr>
    </w:p>
    <w:p w14:paraId="22785CC3" w14:textId="77777777" w:rsidR="00B51FB7" w:rsidRDefault="00B51FB7" w:rsidP="00294BDE">
      <w:pPr>
        <w:ind w:left="9"/>
        <w:rPr>
          <w:u w:val="single" w:color="000000"/>
        </w:rPr>
      </w:pPr>
    </w:p>
    <w:p w14:paraId="2E2CEEE3" w14:textId="64C0DA32" w:rsidR="00B86520" w:rsidRDefault="00B86520" w:rsidP="003B5D7D">
      <w:pPr>
        <w:ind w:left="9"/>
      </w:pPr>
      <w:r>
        <w:rPr>
          <w:u w:val="single" w:color="000000"/>
        </w:rPr>
        <w:t>Citation for this report</w:t>
      </w:r>
      <w:r>
        <w:t>: Heidel, B.</w:t>
      </w:r>
      <w:r w:rsidR="00C01A98">
        <w:t>,</w:t>
      </w:r>
      <w:r>
        <w:t xml:space="preserve"> D. Tuthill</w:t>
      </w:r>
      <w:r w:rsidR="00C01A98">
        <w:t xml:space="preserve"> and A. Stears</w:t>
      </w:r>
      <w:r>
        <w:t>. 202</w:t>
      </w:r>
      <w:r w:rsidR="00273DAD">
        <w:t>3</w:t>
      </w:r>
      <w:r>
        <w:t xml:space="preserve">. </w:t>
      </w:r>
      <w:r w:rsidR="003B5D7D">
        <w:t>Resilience of a delisted threatened species: 36-year population trends of Colorado butterfly plant (</w:t>
      </w:r>
      <w:r w:rsidR="003B5D7D" w:rsidRPr="003B5D7D">
        <w:rPr>
          <w:i/>
          <w:iCs/>
        </w:rPr>
        <w:t>Oenothera coloradensis</w:t>
      </w:r>
      <w:r w:rsidR="003B5D7D">
        <w:t>; Onagraceae) on F. E. Warren Air Force Base, Laramie County, Wyoming</w:t>
      </w:r>
      <w:r>
        <w:t xml:space="preserve">. Prepared for U.S. Fish and Wildlife Service and F. E.  Warren Air Force Base by the Wyoming Natural Diversity Database (University of Wyoming), Laramie, WY. </w:t>
      </w:r>
    </w:p>
    <w:p w14:paraId="4AA5AB97" w14:textId="32571377" w:rsidR="001F4F2E" w:rsidRDefault="001F4F2E">
      <w:pPr>
        <w:spacing w:after="0" w:line="259" w:lineRule="auto"/>
        <w:ind w:left="0" w:firstLine="0"/>
      </w:pPr>
    </w:p>
    <w:p w14:paraId="5DBA7C1D" w14:textId="6BAB4F8A" w:rsidR="00B51FB7" w:rsidRDefault="00B51FB7">
      <w:pPr>
        <w:spacing w:after="0" w:line="259" w:lineRule="auto"/>
        <w:ind w:left="0" w:firstLine="0"/>
      </w:pPr>
    </w:p>
    <w:p w14:paraId="2617569F" w14:textId="5DAD7BE2" w:rsidR="00B51FB7" w:rsidRDefault="00B51FB7">
      <w:pPr>
        <w:spacing w:after="0" w:line="259" w:lineRule="auto"/>
        <w:ind w:left="0" w:firstLine="0"/>
      </w:pPr>
    </w:p>
    <w:p w14:paraId="63767314" w14:textId="77777777" w:rsidR="00B51FB7" w:rsidRDefault="00B51FB7">
      <w:pPr>
        <w:spacing w:after="0" w:line="259" w:lineRule="auto"/>
        <w:ind w:left="0" w:firstLine="0"/>
      </w:pPr>
    </w:p>
    <w:p w14:paraId="3D1140F9" w14:textId="119D8119" w:rsidR="001F4F2E" w:rsidRDefault="008B5D7B" w:rsidP="008D6709">
      <w:r>
        <w:t xml:space="preserve">On the cover: </w:t>
      </w:r>
      <w:r>
        <w:rPr>
          <w:szCs w:val="24"/>
        </w:rPr>
        <w:t>Trends in Colorado butterfly plant (</w:t>
      </w:r>
      <w:r w:rsidRPr="001B1000">
        <w:rPr>
          <w:i/>
          <w:szCs w:val="24"/>
        </w:rPr>
        <w:t>Oenothera coloradensis</w:t>
      </w:r>
      <w:r>
        <w:rPr>
          <w:szCs w:val="24"/>
        </w:rPr>
        <w:t>) creek subpopulations at F.E. Warren Air Force Base, Wyoming, 198</w:t>
      </w:r>
      <w:r w:rsidR="00E363AE">
        <w:rPr>
          <w:szCs w:val="24"/>
        </w:rPr>
        <w:t>8</w:t>
      </w:r>
      <w:r>
        <w:rPr>
          <w:szCs w:val="24"/>
        </w:rPr>
        <w:t>–20</w:t>
      </w:r>
      <w:r w:rsidR="00BC3F1E">
        <w:rPr>
          <w:szCs w:val="24"/>
        </w:rPr>
        <w:t>2</w:t>
      </w:r>
      <w:r w:rsidR="00E734CC">
        <w:rPr>
          <w:szCs w:val="24"/>
        </w:rPr>
        <w:t>3</w:t>
      </w:r>
      <w:r w:rsidR="007A712F">
        <w:rPr>
          <w:szCs w:val="24"/>
        </w:rPr>
        <w:t xml:space="preserve"> using generalized additive model</w:t>
      </w:r>
      <w:r w:rsidR="00471DF3">
        <w:rPr>
          <w:szCs w:val="24"/>
        </w:rPr>
        <w:t>s</w:t>
      </w:r>
      <w:r>
        <w:rPr>
          <w:szCs w:val="24"/>
        </w:rPr>
        <w:t xml:space="preserve">. </w:t>
      </w:r>
    </w:p>
    <w:p w14:paraId="59F6601B" w14:textId="77777777" w:rsidR="001F4F2E" w:rsidRDefault="00C918AE">
      <w:pPr>
        <w:spacing w:after="0" w:line="259" w:lineRule="auto"/>
        <w:ind w:left="0" w:firstLine="0"/>
      </w:pPr>
      <w:r>
        <w:lastRenderedPageBreak/>
        <w:t xml:space="preserve"> </w:t>
      </w:r>
    </w:p>
    <w:p w14:paraId="5BD1C8DE" w14:textId="77777777" w:rsidR="001F4F2E" w:rsidRDefault="00C918AE">
      <w:pPr>
        <w:spacing w:after="0" w:line="259" w:lineRule="auto"/>
        <w:ind w:left="4681" w:firstLine="0"/>
      </w:pPr>
      <w:r>
        <w:rPr>
          <w:b/>
        </w:rPr>
        <w:t xml:space="preserve"> </w:t>
      </w:r>
      <w:r>
        <w:rPr>
          <w:b/>
        </w:rPr>
        <w:tab/>
      </w:r>
      <w:r>
        <w:t xml:space="preserve"> </w:t>
      </w:r>
    </w:p>
    <w:p w14:paraId="233AD4B3" w14:textId="77777777" w:rsidR="006D2F87" w:rsidRDefault="006D2F87">
      <w:pPr>
        <w:spacing w:after="0" w:line="240" w:lineRule="auto"/>
        <w:ind w:left="0" w:firstLine="0"/>
        <w:rPr>
          <w:sz w:val="28"/>
        </w:rPr>
      </w:pPr>
      <w:r>
        <w:rPr>
          <w:sz w:val="28"/>
        </w:rPr>
        <w:br w:type="page"/>
      </w:r>
    </w:p>
    <w:p w14:paraId="07221383" w14:textId="29B86D03" w:rsidR="001F4F2E" w:rsidRDefault="00C918AE">
      <w:pPr>
        <w:spacing w:after="0" w:line="259" w:lineRule="auto"/>
        <w:ind w:left="9" w:firstLine="0"/>
        <w:jc w:val="center"/>
      </w:pPr>
      <w:r>
        <w:rPr>
          <w:sz w:val="28"/>
        </w:rPr>
        <w:lastRenderedPageBreak/>
        <w:t xml:space="preserve">Table of Contents </w:t>
      </w:r>
    </w:p>
    <w:p w14:paraId="13FC88D3" w14:textId="4BD2B4E9" w:rsidR="00AE2087" w:rsidRDefault="00C918AE">
      <w:pPr>
        <w:pStyle w:val="TOC1"/>
        <w:tabs>
          <w:tab w:val="right" w:leader="dot" w:pos="9342"/>
        </w:tabs>
        <w:rPr>
          <w:rFonts w:asciiTheme="minorHAnsi" w:eastAsiaTheme="minorEastAsia" w:hAnsiTheme="minorHAnsi" w:cstheme="minorBidi"/>
          <w:noProof/>
          <w:color w:val="auto"/>
          <w:kern w:val="2"/>
          <w:szCs w:val="24"/>
          <w14:ligatures w14:val="standardContextual"/>
        </w:rPr>
      </w:pPr>
      <w:r>
        <w:fldChar w:fldCharType="begin"/>
      </w:r>
      <w:r>
        <w:instrText xml:space="preserve"> TOC \o "1-2" \h \z \u </w:instrText>
      </w:r>
      <w:r>
        <w:fldChar w:fldCharType="separate"/>
      </w:r>
      <w:hyperlink w:anchor="_Toc160515004" w:history="1">
        <w:r w:rsidR="00AE2087" w:rsidRPr="0019190E">
          <w:rPr>
            <w:rStyle w:val="Hyperlink"/>
            <w:noProof/>
          </w:rPr>
          <w:t>INTRODUCTION</w:t>
        </w:r>
        <w:r w:rsidR="00AE2087">
          <w:rPr>
            <w:noProof/>
            <w:webHidden/>
          </w:rPr>
          <w:tab/>
        </w:r>
        <w:r w:rsidR="00AE2087">
          <w:rPr>
            <w:noProof/>
            <w:webHidden/>
          </w:rPr>
          <w:fldChar w:fldCharType="begin"/>
        </w:r>
        <w:r w:rsidR="00AE2087">
          <w:rPr>
            <w:noProof/>
            <w:webHidden/>
          </w:rPr>
          <w:instrText xml:space="preserve"> PAGEREF _Toc160515004 \h </w:instrText>
        </w:r>
        <w:r w:rsidR="00AE2087">
          <w:rPr>
            <w:noProof/>
            <w:webHidden/>
          </w:rPr>
        </w:r>
        <w:r w:rsidR="00AE2087">
          <w:rPr>
            <w:noProof/>
            <w:webHidden/>
          </w:rPr>
          <w:fldChar w:fldCharType="separate"/>
        </w:r>
        <w:r w:rsidR="00113A56">
          <w:rPr>
            <w:noProof/>
            <w:webHidden/>
          </w:rPr>
          <w:t>1</w:t>
        </w:r>
        <w:r w:rsidR="00AE2087">
          <w:rPr>
            <w:noProof/>
            <w:webHidden/>
          </w:rPr>
          <w:fldChar w:fldCharType="end"/>
        </w:r>
      </w:hyperlink>
    </w:p>
    <w:p w14:paraId="5A19CAC3" w14:textId="416390FA" w:rsidR="00AE2087" w:rsidRDefault="00000000">
      <w:pPr>
        <w:pStyle w:val="TOC2"/>
        <w:tabs>
          <w:tab w:val="right" w:leader="dot" w:pos="9342"/>
        </w:tabs>
        <w:rPr>
          <w:rFonts w:asciiTheme="minorHAnsi" w:eastAsiaTheme="minorEastAsia" w:hAnsiTheme="minorHAnsi" w:cstheme="minorBidi"/>
          <w:noProof/>
          <w:color w:val="auto"/>
          <w:kern w:val="2"/>
          <w:szCs w:val="24"/>
          <w14:ligatures w14:val="standardContextual"/>
        </w:rPr>
      </w:pPr>
      <w:hyperlink w:anchor="_Toc160515005" w:history="1">
        <w:r w:rsidR="00AE2087" w:rsidRPr="0019190E">
          <w:rPr>
            <w:rStyle w:val="Hyperlink"/>
            <w:noProof/>
          </w:rPr>
          <w:t>Overview</w:t>
        </w:r>
        <w:r w:rsidR="00AE2087">
          <w:rPr>
            <w:noProof/>
            <w:webHidden/>
          </w:rPr>
          <w:tab/>
        </w:r>
        <w:r w:rsidR="00AE2087">
          <w:rPr>
            <w:noProof/>
            <w:webHidden/>
          </w:rPr>
          <w:fldChar w:fldCharType="begin"/>
        </w:r>
        <w:r w:rsidR="00AE2087">
          <w:rPr>
            <w:noProof/>
            <w:webHidden/>
          </w:rPr>
          <w:instrText xml:space="preserve"> PAGEREF _Toc160515005 \h </w:instrText>
        </w:r>
        <w:r w:rsidR="00AE2087">
          <w:rPr>
            <w:noProof/>
            <w:webHidden/>
          </w:rPr>
        </w:r>
        <w:r w:rsidR="00AE2087">
          <w:rPr>
            <w:noProof/>
            <w:webHidden/>
          </w:rPr>
          <w:fldChar w:fldCharType="separate"/>
        </w:r>
        <w:r w:rsidR="00113A56">
          <w:rPr>
            <w:noProof/>
            <w:webHidden/>
          </w:rPr>
          <w:t>1</w:t>
        </w:r>
        <w:r w:rsidR="00AE2087">
          <w:rPr>
            <w:noProof/>
            <w:webHidden/>
          </w:rPr>
          <w:fldChar w:fldCharType="end"/>
        </w:r>
      </w:hyperlink>
    </w:p>
    <w:p w14:paraId="2A8478F4" w14:textId="3E3374C6" w:rsidR="00AE2087" w:rsidRDefault="00000000">
      <w:pPr>
        <w:pStyle w:val="TOC2"/>
        <w:tabs>
          <w:tab w:val="right" w:leader="dot" w:pos="9342"/>
        </w:tabs>
        <w:rPr>
          <w:rFonts w:asciiTheme="minorHAnsi" w:eastAsiaTheme="minorEastAsia" w:hAnsiTheme="minorHAnsi" w:cstheme="minorBidi"/>
          <w:noProof/>
          <w:color w:val="auto"/>
          <w:kern w:val="2"/>
          <w:szCs w:val="24"/>
          <w14:ligatures w14:val="standardContextual"/>
        </w:rPr>
      </w:pPr>
      <w:hyperlink w:anchor="_Toc160515006" w:history="1">
        <w:r w:rsidR="00AE2087" w:rsidRPr="0019190E">
          <w:rPr>
            <w:rStyle w:val="Hyperlink"/>
            <w:noProof/>
          </w:rPr>
          <w:t>Life history</w:t>
        </w:r>
        <w:r w:rsidR="00AE2087">
          <w:rPr>
            <w:noProof/>
            <w:webHidden/>
          </w:rPr>
          <w:tab/>
        </w:r>
        <w:r w:rsidR="00AE2087">
          <w:rPr>
            <w:noProof/>
            <w:webHidden/>
          </w:rPr>
          <w:fldChar w:fldCharType="begin"/>
        </w:r>
        <w:r w:rsidR="00AE2087">
          <w:rPr>
            <w:noProof/>
            <w:webHidden/>
          </w:rPr>
          <w:instrText xml:space="preserve"> PAGEREF _Toc160515006 \h </w:instrText>
        </w:r>
        <w:r w:rsidR="00AE2087">
          <w:rPr>
            <w:noProof/>
            <w:webHidden/>
          </w:rPr>
        </w:r>
        <w:r w:rsidR="00AE2087">
          <w:rPr>
            <w:noProof/>
            <w:webHidden/>
          </w:rPr>
          <w:fldChar w:fldCharType="separate"/>
        </w:r>
        <w:r w:rsidR="00113A56">
          <w:rPr>
            <w:noProof/>
            <w:webHidden/>
          </w:rPr>
          <w:t>1</w:t>
        </w:r>
        <w:r w:rsidR="00AE2087">
          <w:rPr>
            <w:noProof/>
            <w:webHidden/>
          </w:rPr>
          <w:fldChar w:fldCharType="end"/>
        </w:r>
      </w:hyperlink>
    </w:p>
    <w:p w14:paraId="3720E183" w14:textId="253FE074" w:rsidR="00AE2087" w:rsidRDefault="00000000">
      <w:pPr>
        <w:pStyle w:val="TOC2"/>
        <w:tabs>
          <w:tab w:val="right" w:leader="dot" w:pos="9342"/>
        </w:tabs>
        <w:rPr>
          <w:rFonts w:asciiTheme="minorHAnsi" w:eastAsiaTheme="minorEastAsia" w:hAnsiTheme="minorHAnsi" w:cstheme="minorBidi"/>
          <w:noProof/>
          <w:color w:val="auto"/>
          <w:kern w:val="2"/>
          <w:szCs w:val="24"/>
          <w14:ligatures w14:val="standardContextual"/>
        </w:rPr>
      </w:pPr>
      <w:hyperlink w:anchor="_Toc160515007" w:history="1">
        <w:r w:rsidR="00AE2087" w:rsidRPr="0019190E">
          <w:rPr>
            <w:rStyle w:val="Hyperlink"/>
            <w:noProof/>
          </w:rPr>
          <w:t>Population biology</w:t>
        </w:r>
        <w:r w:rsidR="00AE2087">
          <w:rPr>
            <w:noProof/>
            <w:webHidden/>
          </w:rPr>
          <w:tab/>
        </w:r>
        <w:r w:rsidR="00AE2087">
          <w:rPr>
            <w:noProof/>
            <w:webHidden/>
          </w:rPr>
          <w:fldChar w:fldCharType="begin"/>
        </w:r>
        <w:r w:rsidR="00AE2087">
          <w:rPr>
            <w:noProof/>
            <w:webHidden/>
          </w:rPr>
          <w:instrText xml:space="preserve"> PAGEREF _Toc160515007 \h </w:instrText>
        </w:r>
        <w:r w:rsidR="00AE2087">
          <w:rPr>
            <w:noProof/>
            <w:webHidden/>
          </w:rPr>
        </w:r>
        <w:r w:rsidR="00AE2087">
          <w:rPr>
            <w:noProof/>
            <w:webHidden/>
          </w:rPr>
          <w:fldChar w:fldCharType="separate"/>
        </w:r>
        <w:r w:rsidR="00113A56">
          <w:rPr>
            <w:noProof/>
            <w:webHidden/>
          </w:rPr>
          <w:t>1</w:t>
        </w:r>
        <w:r w:rsidR="00AE2087">
          <w:rPr>
            <w:noProof/>
            <w:webHidden/>
          </w:rPr>
          <w:fldChar w:fldCharType="end"/>
        </w:r>
      </w:hyperlink>
    </w:p>
    <w:p w14:paraId="03783343" w14:textId="7418BBAC" w:rsidR="00AE2087" w:rsidRDefault="00000000">
      <w:pPr>
        <w:pStyle w:val="TOC1"/>
        <w:tabs>
          <w:tab w:val="right" w:leader="dot" w:pos="9342"/>
        </w:tabs>
        <w:rPr>
          <w:rFonts w:asciiTheme="minorHAnsi" w:eastAsiaTheme="minorEastAsia" w:hAnsiTheme="minorHAnsi" w:cstheme="minorBidi"/>
          <w:noProof/>
          <w:color w:val="auto"/>
          <w:kern w:val="2"/>
          <w:szCs w:val="24"/>
          <w14:ligatures w14:val="standardContextual"/>
        </w:rPr>
      </w:pPr>
      <w:hyperlink w:anchor="_Toc160515008" w:history="1">
        <w:r w:rsidR="00AE2087" w:rsidRPr="0019190E">
          <w:rPr>
            <w:rStyle w:val="Hyperlink"/>
            <w:noProof/>
          </w:rPr>
          <w:t>STUDY AREA</w:t>
        </w:r>
        <w:r w:rsidR="00AE2087">
          <w:rPr>
            <w:noProof/>
            <w:webHidden/>
          </w:rPr>
          <w:tab/>
        </w:r>
        <w:r w:rsidR="00AE2087">
          <w:rPr>
            <w:noProof/>
            <w:webHidden/>
          </w:rPr>
          <w:fldChar w:fldCharType="begin"/>
        </w:r>
        <w:r w:rsidR="00AE2087">
          <w:rPr>
            <w:noProof/>
            <w:webHidden/>
          </w:rPr>
          <w:instrText xml:space="preserve"> PAGEREF _Toc160515008 \h </w:instrText>
        </w:r>
        <w:r w:rsidR="00AE2087">
          <w:rPr>
            <w:noProof/>
            <w:webHidden/>
          </w:rPr>
        </w:r>
        <w:r w:rsidR="00AE2087">
          <w:rPr>
            <w:noProof/>
            <w:webHidden/>
          </w:rPr>
          <w:fldChar w:fldCharType="separate"/>
        </w:r>
        <w:r w:rsidR="00113A56">
          <w:rPr>
            <w:noProof/>
            <w:webHidden/>
          </w:rPr>
          <w:t>2</w:t>
        </w:r>
        <w:r w:rsidR="00AE2087">
          <w:rPr>
            <w:noProof/>
            <w:webHidden/>
          </w:rPr>
          <w:fldChar w:fldCharType="end"/>
        </w:r>
      </w:hyperlink>
    </w:p>
    <w:p w14:paraId="35534E8F" w14:textId="24499EA8" w:rsidR="00AE2087" w:rsidRDefault="00000000">
      <w:pPr>
        <w:pStyle w:val="TOC2"/>
        <w:tabs>
          <w:tab w:val="right" w:leader="dot" w:pos="9342"/>
        </w:tabs>
        <w:rPr>
          <w:rFonts w:asciiTheme="minorHAnsi" w:eastAsiaTheme="minorEastAsia" w:hAnsiTheme="minorHAnsi" w:cstheme="minorBidi"/>
          <w:noProof/>
          <w:color w:val="auto"/>
          <w:kern w:val="2"/>
          <w:szCs w:val="24"/>
          <w14:ligatures w14:val="standardContextual"/>
        </w:rPr>
      </w:pPr>
      <w:hyperlink w:anchor="_Toc160515009" w:history="1">
        <w:r w:rsidR="00AE2087" w:rsidRPr="0019190E">
          <w:rPr>
            <w:rStyle w:val="Hyperlink"/>
            <w:noProof/>
          </w:rPr>
          <w:t>Location</w:t>
        </w:r>
        <w:r w:rsidR="00AE2087">
          <w:rPr>
            <w:noProof/>
            <w:webHidden/>
          </w:rPr>
          <w:tab/>
        </w:r>
        <w:r w:rsidR="00AE2087">
          <w:rPr>
            <w:noProof/>
            <w:webHidden/>
          </w:rPr>
          <w:fldChar w:fldCharType="begin"/>
        </w:r>
        <w:r w:rsidR="00AE2087">
          <w:rPr>
            <w:noProof/>
            <w:webHidden/>
          </w:rPr>
          <w:instrText xml:space="preserve"> PAGEREF _Toc160515009 \h </w:instrText>
        </w:r>
        <w:r w:rsidR="00AE2087">
          <w:rPr>
            <w:noProof/>
            <w:webHidden/>
          </w:rPr>
        </w:r>
        <w:r w:rsidR="00AE2087">
          <w:rPr>
            <w:noProof/>
            <w:webHidden/>
          </w:rPr>
          <w:fldChar w:fldCharType="separate"/>
        </w:r>
        <w:r w:rsidR="00113A56">
          <w:rPr>
            <w:noProof/>
            <w:webHidden/>
          </w:rPr>
          <w:t>2</w:t>
        </w:r>
        <w:r w:rsidR="00AE2087">
          <w:rPr>
            <w:noProof/>
            <w:webHidden/>
          </w:rPr>
          <w:fldChar w:fldCharType="end"/>
        </w:r>
      </w:hyperlink>
    </w:p>
    <w:p w14:paraId="57F986C9" w14:textId="54950CDC" w:rsidR="00AE2087" w:rsidRDefault="00000000">
      <w:pPr>
        <w:pStyle w:val="TOC2"/>
        <w:tabs>
          <w:tab w:val="right" w:leader="dot" w:pos="9342"/>
        </w:tabs>
        <w:rPr>
          <w:rFonts w:asciiTheme="minorHAnsi" w:eastAsiaTheme="minorEastAsia" w:hAnsiTheme="minorHAnsi" w:cstheme="minorBidi"/>
          <w:noProof/>
          <w:color w:val="auto"/>
          <w:kern w:val="2"/>
          <w:szCs w:val="24"/>
          <w14:ligatures w14:val="standardContextual"/>
        </w:rPr>
      </w:pPr>
      <w:hyperlink w:anchor="_Toc160515010" w:history="1">
        <w:r w:rsidR="00AE2087" w:rsidRPr="0019190E">
          <w:rPr>
            <w:rStyle w:val="Hyperlink"/>
            <w:noProof/>
          </w:rPr>
          <w:t>Climate</w:t>
        </w:r>
        <w:r w:rsidR="00AE2087">
          <w:rPr>
            <w:noProof/>
            <w:webHidden/>
          </w:rPr>
          <w:tab/>
        </w:r>
        <w:r w:rsidR="00AE2087">
          <w:rPr>
            <w:noProof/>
            <w:webHidden/>
          </w:rPr>
          <w:fldChar w:fldCharType="begin"/>
        </w:r>
        <w:r w:rsidR="00AE2087">
          <w:rPr>
            <w:noProof/>
            <w:webHidden/>
          </w:rPr>
          <w:instrText xml:space="preserve"> PAGEREF _Toc160515010 \h </w:instrText>
        </w:r>
        <w:r w:rsidR="00AE2087">
          <w:rPr>
            <w:noProof/>
            <w:webHidden/>
          </w:rPr>
        </w:r>
        <w:r w:rsidR="00AE2087">
          <w:rPr>
            <w:noProof/>
            <w:webHidden/>
          </w:rPr>
          <w:fldChar w:fldCharType="separate"/>
        </w:r>
        <w:r w:rsidR="00113A56">
          <w:rPr>
            <w:noProof/>
            <w:webHidden/>
          </w:rPr>
          <w:t>3</w:t>
        </w:r>
        <w:r w:rsidR="00AE2087">
          <w:rPr>
            <w:noProof/>
            <w:webHidden/>
          </w:rPr>
          <w:fldChar w:fldCharType="end"/>
        </w:r>
      </w:hyperlink>
    </w:p>
    <w:p w14:paraId="1AB4A7C3" w14:textId="2D41B453" w:rsidR="00AE2087" w:rsidRDefault="00000000">
      <w:pPr>
        <w:pStyle w:val="TOC1"/>
        <w:tabs>
          <w:tab w:val="right" w:leader="dot" w:pos="9342"/>
        </w:tabs>
        <w:rPr>
          <w:rFonts w:asciiTheme="minorHAnsi" w:eastAsiaTheme="minorEastAsia" w:hAnsiTheme="minorHAnsi" w:cstheme="minorBidi"/>
          <w:noProof/>
          <w:color w:val="auto"/>
          <w:kern w:val="2"/>
          <w:szCs w:val="24"/>
          <w14:ligatures w14:val="standardContextual"/>
        </w:rPr>
      </w:pPr>
      <w:hyperlink w:anchor="_Toc160515011" w:history="1">
        <w:r w:rsidR="00AE2087" w:rsidRPr="0019190E">
          <w:rPr>
            <w:rStyle w:val="Hyperlink"/>
            <w:noProof/>
          </w:rPr>
          <w:t>METHODS</w:t>
        </w:r>
        <w:r w:rsidR="00AE2087">
          <w:rPr>
            <w:noProof/>
            <w:webHidden/>
          </w:rPr>
          <w:tab/>
        </w:r>
        <w:r w:rsidR="00AE2087">
          <w:rPr>
            <w:noProof/>
            <w:webHidden/>
          </w:rPr>
          <w:fldChar w:fldCharType="begin"/>
        </w:r>
        <w:r w:rsidR="00AE2087">
          <w:rPr>
            <w:noProof/>
            <w:webHidden/>
          </w:rPr>
          <w:instrText xml:space="preserve"> PAGEREF _Toc160515011 \h </w:instrText>
        </w:r>
        <w:r w:rsidR="00AE2087">
          <w:rPr>
            <w:noProof/>
            <w:webHidden/>
          </w:rPr>
        </w:r>
        <w:r w:rsidR="00AE2087">
          <w:rPr>
            <w:noProof/>
            <w:webHidden/>
          </w:rPr>
          <w:fldChar w:fldCharType="separate"/>
        </w:r>
        <w:r w:rsidR="00113A56">
          <w:rPr>
            <w:noProof/>
            <w:webHidden/>
          </w:rPr>
          <w:t>5</w:t>
        </w:r>
        <w:r w:rsidR="00AE2087">
          <w:rPr>
            <w:noProof/>
            <w:webHidden/>
          </w:rPr>
          <w:fldChar w:fldCharType="end"/>
        </w:r>
      </w:hyperlink>
    </w:p>
    <w:p w14:paraId="1F94960B" w14:textId="0A6DBE0D" w:rsidR="00AE2087" w:rsidRDefault="00000000">
      <w:pPr>
        <w:pStyle w:val="TOC2"/>
        <w:tabs>
          <w:tab w:val="right" w:leader="dot" w:pos="9342"/>
        </w:tabs>
        <w:rPr>
          <w:rFonts w:asciiTheme="minorHAnsi" w:eastAsiaTheme="minorEastAsia" w:hAnsiTheme="minorHAnsi" w:cstheme="minorBidi"/>
          <w:noProof/>
          <w:color w:val="auto"/>
          <w:kern w:val="2"/>
          <w:szCs w:val="24"/>
          <w14:ligatures w14:val="standardContextual"/>
        </w:rPr>
      </w:pPr>
      <w:hyperlink w:anchor="_Toc160515012" w:history="1">
        <w:r w:rsidR="00AE2087" w:rsidRPr="0019190E">
          <w:rPr>
            <w:rStyle w:val="Hyperlink"/>
            <w:noProof/>
          </w:rPr>
          <w:t>Field census</w:t>
        </w:r>
        <w:r w:rsidR="00AE2087">
          <w:rPr>
            <w:noProof/>
            <w:webHidden/>
          </w:rPr>
          <w:tab/>
        </w:r>
        <w:r w:rsidR="00AE2087">
          <w:rPr>
            <w:noProof/>
            <w:webHidden/>
          </w:rPr>
          <w:fldChar w:fldCharType="begin"/>
        </w:r>
        <w:r w:rsidR="00AE2087">
          <w:rPr>
            <w:noProof/>
            <w:webHidden/>
          </w:rPr>
          <w:instrText xml:space="preserve"> PAGEREF _Toc160515012 \h </w:instrText>
        </w:r>
        <w:r w:rsidR="00AE2087">
          <w:rPr>
            <w:noProof/>
            <w:webHidden/>
          </w:rPr>
        </w:r>
        <w:r w:rsidR="00AE2087">
          <w:rPr>
            <w:noProof/>
            <w:webHidden/>
          </w:rPr>
          <w:fldChar w:fldCharType="separate"/>
        </w:r>
        <w:r w:rsidR="00113A56">
          <w:rPr>
            <w:noProof/>
            <w:webHidden/>
          </w:rPr>
          <w:t>5</w:t>
        </w:r>
        <w:r w:rsidR="00AE2087">
          <w:rPr>
            <w:noProof/>
            <w:webHidden/>
          </w:rPr>
          <w:fldChar w:fldCharType="end"/>
        </w:r>
      </w:hyperlink>
    </w:p>
    <w:p w14:paraId="224CF24C" w14:textId="16BC8CB3" w:rsidR="00AE2087" w:rsidRDefault="00000000">
      <w:pPr>
        <w:pStyle w:val="TOC2"/>
        <w:tabs>
          <w:tab w:val="right" w:leader="dot" w:pos="9342"/>
        </w:tabs>
        <w:rPr>
          <w:rFonts w:asciiTheme="minorHAnsi" w:eastAsiaTheme="minorEastAsia" w:hAnsiTheme="minorHAnsi" w:cstheme="minorBidi"/>
          <w:noProof/>
          <w:color w:val="auto"/>
          <w:kern w:val="2"/>
          <w:szCs w:val="24"/>
          <w14:ligatures w14:val="standardContextual"/>
        </w:rPr>
      </w:pPr>
      <w:hyperlink w:anchor="_Toc160515013" w:history="1">
        <w:r w:rsidR="00AE2087" w:rsidRPr="0019190E">
          <w:rPr>
            <w:rStyle w:val="Hyperlink"/>
            <w:noProof/>
          </w:rPr>
          <w:t>Data analysis – detecting trends</w:t>
        </w:r>
        <w:r w:rsidR="00AE2087">
          <w:rPr>
            <w:noProof/>
            <w:webHidden/>
          </w:rPr>
          <w:tab/>
        </w:r>
        <w:r w:rsidR="00AE2087">
          <w:rPr>
            <w:noProof/>
            <w:webHidden/>
          </w:rPr>
          <w:fldChar w:fldCharType="begin"/>
        </w:r>
        <w:r w:rsidR="00AE2087">
          <w:rPr>
            <w:noProof/>
            <w:webHidden/>
          </w:rPr>
          <w:instrText xml:space="preserve"> PAGEREF _Toc160515013 \h </w:instrText>
        </w:r>
        <w:r w:rsidR="00AE2087">
          <w:rPr>
            <w:noProof/>
            <w:webHidden/>
          </w:rPr>
        </w:r>
        <w:r w:rsidR="00AE2087">
          <w:rPr>
            <w:noProof/>
            <w:webHidden/>
          </w:rPr>
          <w:fldChar w:fldCharType="separate"/>
        </w:r>
        <w:r w:rsidR="00113A56">
          <w:rPr>
            <w:noProof/>
            <w:webHidden/>
          </w:rPr>
          <w:t>6</w:t>
        </w:r>
        <w:r w:rsidR="00AE2087">
          <w:rPr>
            <w:noProof/>
            <w:webHidden/>
          </w:rPr>
          <w:fldChar w:fldCharType="end"/>
        </w:r>
      </w:hyperlink>
    </w:p>
    <w:p w14:paraId="7CF82054" w14:textId="56D44B66" w:rsidR="00AE2087" w:rsidRDefault="00AE2087" w:rsidP="00807B43">
      <w:pPr>
        <w:pStyle w:val="TOC1"/>
        <w:tabs>
          <w:tab w:val="right" w:leader="dot" w:pos="9342"/>
        </w:tabs>
        <w:ind w:left="265"/>
        <w:rPr>
          <w:rFonts w:asciiTheme="minorHAnsi" w:eastAsiaTheme="minorEastAsia" w:hAnsiTheme="minorHAnsi" w:cstheme="minorBidi"/>
          <w:noProof/>
          <w:color w:val="auto"/>
          <w:kern w:val="2"/>
          <w:szCs w:val="24"/>
          <w14:ligatures w14:val="standardContextual"/>
        </w:rPr>
      </w:pPr>
      <w:r>
        <w:rPr>
          <w:rStyle w:val="Hyperlink"/>
          <w:noProof/>
        </w:rPr>
        <w:tab/>
      </w:r>
      <w:hyperlink w:anchor="_Toc160515014" w:history="1">
        <w:r w:rsidRPr="0019190E">
          <w:rPr>
            <w:rStyle w:val="Hyperlink"/>
            <w:bCs/>
            <w:noProof/>
          </w:rPr>
          <w:t>Data analysis – detecting changes to trends</w:t>
        </w:r>
        <w:r>
          <w:rPr>
            <w:noProof/>
            <w:webHidden/>
          </w:rPr>
          <w:tab/>
        </w:r>
        <w:r>
          <w:rPr>
            <w:noProof/>
            <w:webHidden/>
          </w:rPr>
          <w:fldChar w:fldCharType="begin"/>
        </w:r>
        <w:r>
          <w:rPr>
            <w:noProof/>
            <w:webHidden/>
          </w:rPr>
          <w:instrText xml:space="preserve"> PAGEREF _Toc160515014 \h </w:instrText>
        </w:r>
        <w:r>
          <w:rPr>
            <w:noProof/>
            <w:webHidden/>
          </w:rPr>
        </w:r>
        <w:r>
          <w:rPr>
            <w:noProof/>
            <w:webHidden/>
          </w:rPr>
          <w:fldChar w:fldCharType="separate"/>
        </w:r>
        <w:r w:rsidR="00113A56">
          <w:rPr>
            <w:noProof/>
            <w:webHidden/>
          </w:rPr>
          <w:t>6</w:t>
        </w:r>
        <w:r>
          <w:rPr>
            <w:noProof/>
            <w:webHidden/>
          </w:rPr>
          <w:fldChar w:fldCharType="end"/>
        </w:r>
      </w:hyperlink>
    </w:p>
    <w:p w14:paraId="6B7721A0" w14:textId="7E929F15" w:rsidR="00AE2087" w:rsidRDefault="00000000">
      <w:pPr>
        <w:pStyle w:val="TOC1"/>
        <w:tabs>
          <w:tab w:val="right" w:leader="dot" w:pos="9342"/>
        </w:tabs>
        <w:rPr>
          <w:rFonts w:asciiTheme="minorHAnsi" w:eastAsiaTheme="minorEastAsia" w:hAnsiTheme="minorHAnsi" w:cstheme="minorBidi"/>
          <w:noProof/>
          <w:color w:val="auto"/>
          <w:kern w:val="2"/>
          <w:szCs w:val="24"/>
          <w14:ligatures w14:val="standardContextual"/>
        </w:rPr>
      </w:pPr>
      <w:hyperlink w:anchor="_Toc160515016" w:history="1">
        <w:r w:rsidR="00AE2087" w:rsidRPr="0019190E">
          <w:rPr>
            <w:rStyle w:val="Hyperlink"/>
            <w:noProof/>
          </w:rPr>
          <w:t>RESULTS</w:t>
        </w:r>
        <w:r w:rsidR="00AE2087">
          <w:rPr>
            <w:noProof/>
            <w:webHidden/>
          </w:rPr>
          <w:tab/>
        </w:r>
        <w:r w:rsidR="00AE2087">
          <w:rPr>
            <w:noProof/>
            <w:webHidden/>
          </w:rPr>
          <w:fldChar w:fldCharType="begin"/>
        </w:r>
        <w:r w:rsidR="00AE2087">
          <w:rPr>
            <w:noProof/>
            <w:webHidden/>
          </w:rPr>
          <w:instrText xml:space="preserve"> PAGEREF _Toc160515016 \h </w:instrText>
        </w:r>
        <w:r w:rsidR="00AE2087">
          <w:rPr>
            <w:noProof/>
            <w:webHidden/>
          </w:rPr>
        </w:r>
        <w:r w:rsidR="00AE2087">
          <w:rPr>
            <w:noProof/>
            <w:webHidden/>
          </w:rPr>
          <w:fldChar w:fldCharType="separate"/>
        </w:r>
        <w:r w:rsidR="00113A56">
          <w:rPr>
            <w:noProof/>
            <w:webHidden/>
          </w:rPr>
          <w:t>6</w:t>
        </w:r>
        <w:r w:rsidR="00AE2087">
          <w:rPr>
            <w:noProof/>
            <w:webHidden/>
          </w:rPr>
          <w:fldChar w:fldCharType="end"/>
        </w:r>
      </w:hyperlink>
    </w:p>
    <w:p w14:paraId="5451F574" w14:textId="1903EE5E" w:rsidR="00AE2087" w:rsidRDefault="00000000">
      <w:pPr>
        <w:pStyle w:val="TOC2"/>
        <w:tabs>
          <w:tab w:val="right" w:leader="dot" w:pos="9342"/>
        </w:tabs>
        <w:rPr>
          <w:rFonts w:asciiTheme="minorHAnsi" w:eastAsiaTheme="minorEastAsia" w:hAnsiTheme="minorHAnsi" w:cstheme="minorBidi"/>
          <w:noProof/>
          <w:color w:val="auto"/>
          <w:kern w:val="2"/>
          <w:szCs w:val="24"/>
          <w14:ligatures w14:val="standardContextual"/>
        </w:rPr>
      </w:pPr>
      <w:hyperlink w:anchor="_Toc160515017" w:history="1">
        <w:r w:rsidR="00AE2087" w:rsidRPr="0019190E">
          <w:rPr>
            <w:rStyle w:val="Hyperlink"/>
            <w:noProof/>
          </w:rPr>
          <w:t>Trends</w:t>
        </w:r>
        <w:r w:rsidR="00AE2087">
          <w:rPr>
            <w:noProof/>
            <w:webHidden/>
          </w:rPr>
          <w:tab/>
        </w:r>
        <w:r w:rsidR="00AE2087">
          <w:rPr>
            <w:noProof/>
            <w:webHidden/>
          </w:rPr>
          <w:fldChar w:fldCharType="begin"/>
        </w:r>
        <w:r w:rsidR="00AE2087">
          <w:rPr>
            <w:noProof/>
            <w:webHidden/>
          </w:rPr>
          <w:instrText xml:space="preserve"> PAGEREF _Toc160515017 \h </w:instrText>
        </w:r>
        <w:r w:rsidR="00AE2087">
          <w:rPr>
            <w:noProof/>
            <w:webHidden/>
          </w:rPr>
        </w:r>
        <w:r w:rsidR="00AE2087">
          <w:rPr>
            <w:noProof/>
            <w:webHidden/>
          </w:rPr>
          <w:fldChar w:fldCharType="separate"/>
        </w:r>
        <w:r w:rsidR="00113A56">
          <w:rPr>
            <w:noProof/>
            <w:webHidden/>
          </w:rPr>
          <w:t>7</w:t>
        </w:r>
        <w:r w:rsidR="00AE2087">
          <w:rPr>
            <w:noProof/>
            <w:webHidden/>
          </w:rPr>
          <w:fldChar w:fldCharType="end"/>
        </w:r>
      </w:hyperlink>
    </w:p>
    <w:p w14:paraId="67424692" w14:textId="0C05BD57" w:rsidR="00AE2087" w:rsidRDefault="00000000">
      <w:pPr>
        <w:pStyle w:val="TOC2"/>
        <w:tabs>
          <w:tab w:val="right" w:leader="dot" w:pos="9342"/>
        </w:tabs>
        <w:rPr>
          <w:rFonts w:asciiTheme="minorHAnsi" w:eastAsiaTheme="minorEastAsia" w:hAnsiTheme="minorHAnsi" w:cstheme="minorBidi"/>
          <w:noProof/>
          <w:color w:val="auto"/>
          <w:kern w:val="2"/>
          <w:szCs w:val="24"/>
          <w14:ligatures w14:val="standardContextual"/>
        </w:rPr>
      </w:pPr>
      <w:hyperlink w:anchor="_Toc160515018" w:history="1">
        <w:r w:rsidR="00AE2087" w:rsidRPr="0019190E">
          <w:rPr>
            <w:rStyle w:val="Hyperlink"/>
            <w:noProof/>
          </w:rPr>
          <w:t>Changes to trends</w:t>
        </w:r>
        <w:r w:rsidR="00AE2087">
          <w:rPr>
            <w:noProof/>
            <w:webHidden/>
          </w:rPr>
          <w:tab/>
        </w:r>
        <w:r w:rsidR="00AE2087">
          <w:rPr>
            <w:noProof/>
            <w:webHidden/>
          </w:rPr>
          <w:fldChar w:fldCharType="begin"/>
        </w:r>
        <w:r w:rsidR="00AE2087">
          <w:rPr>
            <w:noProof/>
            <w:webHidden/>
          </w:rPr>
          <w:instrText xml:space="preserve"> PAGEREF _Toc160515018 \h </w:instrText>
        </w:r>
        <w:r w:rsidR="00AE2087">
          <w:rPr>
            <w:noProof/>
            <w:webHidden/>
          </w:rPr>
        </w:r>
        <w:r w:rsidR="00AE2087">
          <w:rPr>
            <w:noProof/>
            <w:webHidden/>
          </w:rPr>
          <w:fldChar w:fldCharType="separate"/>
        </w:r>
        <w:r w:rsidR="00113A56">
          <w:rPr>
            <w:noProof/>
            <w:webHidden/>
          </w:rPr>
          <w:t>9</w:t>
        </w:r>
        <w:r w:rsidR="00AE2087">
          <w:rPr>
            <w:noProof/>
            <w:webHidden/>
          </w:rPr>
          <w:fldChar w:fldCharType="end"/>
        </w:r>
      </w:hyperlink>
    </w:p>
    <w:p w14:paraId="749A2A4D" w14:textId="784DC518" w:rsidR="00AE2087" w:rsidRDefault="00000000">
      <w:pPr>
        <w:pStyle w:val="TOC2"/>
        <w:tabs>
          <w:tab w:val="right" w:leader="dot" w:pos="9342"/>
        </w:tabs>
        <w:rPr>
          <w:rFonts w:asciiTheme="minorHAnsi" w:eastAsiaTheme="minorEastAsia" w:hAnsiTheme="minorHAnsi" w:cstheme="minorBidi"/>
          <w:noProof/>
          <w:color w:val="auto"/>
          <w:kern w:val="2"/>
          <w:szCs w:val="24"/>
          <w14:ligatures w14:val="standardContextual"/>
        </w:rPr>
      </w:pPr>
      <w:hyperlink w:anchor="_Toc160515019" w:history="1">
        <w:r w:rsidR="00AE2087" w:rsidRPr="0019190E">
          <w:rPr>
            <w:rStyle w:val="Hyperlink"/>
            <w:noProof/>
          </w:rPr>
          <w:t>Drawing conclusions</w:t>
        </w:r>
        <w:r w:rsidR="00AE2087">
          <w:rPr>
            <w:noProof/>
            <w:webHidden/>
          </w:rPr>
          <w:tab/>
        </w:r>
        <w:r w:rsidR="00AE2087">
          <w:rPr>
            <w:noProof/>
            <w:webHidden/>
          </w:rPr>
          <w:fldChar w:fldCharType="begin"/>
        </w:r>
        <w:r w:rsidR="00AE2087">
          <w:rPr>
            <w:noProof/>
            <w:webHidden/>
          </w:rPr>
          <w:instrText xml:space="preserve"> PAGEREF _Toc160515019 \h </w:instrText>
        </w:r>
        <w:r w:rsidR="00AE2087">
          <w:rPr>
            <w:noProof/>
            <w:webHidden/>
          </w:rPr>
        </w:r>
        <w:r w:rsidR="00AE2087">
          <w:rPr>
            <w:noProof/>
            <w:webHidden/>
          </w:rPr>
          <w:fldChar w:fldCharType="separate"/>
        </w:r>
        <w:r w:rsidR="00113A56">
          <w:rPr>
            <w:noProof/>
            <w:webHidden/>
          </w:rPr>
          <w:t>11</w:t>
        </w:r>
        <w:r w:rsidR="00AE2087">
          <w:rPr>
            <w:noProof/>
            <w:webHidden/>
          </w:rPr>
          <w:fldChar w:fldCharType="end"/>
        </w:r>
      </w:hyperlink>
    </w:p>
    <w:p w14:paraId="5955AEF4" w14:textId="42A9A4A6" w:rsidR="00AE2087" w:rsidRDefault="00000000">
      <w:pPr>
        <w:pStyle w:val="TOC2"/>
        <w:tabs>
          <w:tab w:val="right" w:leader="dot" w:pos="9342"/>
        </w:tabs>
        <w:rPr>
          <w:rFonts w:asciiTheme="minorHAnsi" w:eastAsiaTheme="minorEastAsia" w:hAnsiTheme="minorHAnsi" w:cstheme="minorBidi"/>
          <w:noProof/>
          <w:color w:val="auto"/>
          <w:kern w:val="2"/>
          <w:szCs w:val="24"/>
          <w14:ligatures w14:val="standardContextual"/>
        </w:rPr>
      </w:pPr>
      <w:hyperlink w:anchor="_Toc160515020" w:history="1">
        <w:r w:rsidR="00AE2087" w:rsidRPr="0019190E">
          <w:rPr>
            <w:rStyle w:val="Hyperlink"/>
            <w:noProof/>
          </w:rPr>
          <w:t>Ute ladies’-tresses documentation</w:t>
        </w:r>
        <w:r w:rsidR="00AE2087">
          <w:rPr>
            <w:noProof/>
            <w:webHidden/>
          </w:rPr>
          <w:tab/>
        </w:r>
        <w:r w:rsidR="00AE2087">
          <w:rPr>
            <w:noProof/>
            <w:webHidden/>
          </w:rPr>
          <w:fldChar w:fldCharType="begin"/>
        </w:r>
        <w:r w:rsidR="00AE2087">
          <w:rPr>
            <w:noProof/>
            <w:webHidden/>
          </w:rPr>
          <w:instrText xml:space="preserve"> PAGEREF _Toc160515020 \h </w:instrText>
        </w:r>
        <w:r w:rsidR="00AE2087">
          <w:rPr>
            <w:noProof/>
            <w:webHidden/>
          </w:rPr>
        </w:r>
        <w:r w:rsidR="00AE2087">
          <w:rPr>
            <w:noProof/>
            <w:webHidden/>
          </w:rPr>
          <w:fldChar w:fldCharType="separate"/>
        </w:r>
        <w:r w:rsidR="00113A56">
          <w:rPr>
            <w:noProof/>
            <w:webHidden/>
          </w:rPr>
          <w:t>12</w:t>
        </w:r>
        <w:r w:rsidR="00AE2087">
          <w:rPr>
            <w:noProof/>
            <w:webHidden/>
          </w:rPr>
          <w:fldChar w:fldCharType="end"/>
        </w:r>
      </w:hyperlink>
    </w:p>
    <w:p w14:paraId="47259E88" w14:textId="0374C9EF" w:rsidR="00AE2087" w:rsidRDefault="00000000">
      <w:pPr>
        <w:pStyle w:val="TOC1"/>
        <w:tabs>
          <w:tab w:val="right" w:leader="dot" w:pos="9342"/>
        </w:tabs>
        <w:rPr>
          <w:rFonts w:asciiTheme="minorHAnsi" w:eastAsiaTheme="minorEastAsia" w:hAnsiTheme="minorHAnsi" w:cstheme="minorBidi"/>
          <w:noProof/>
          <w:color w:val="auto"/>
          <w:kern w:val="2"/>
          <w:szCs w:val="24"/>
          <w14:ligatures w14:val="standardContextual"/>
        </w:rPr>
      </w:pPr>
      <w:hyperlink w:anchor="_Toc160515021" w:history="1">
        <w:r w:rsidR="00AE2087" w:rsidRPr="0019190E">
          <w:rPr>
            <w:rStyle w:val="Hyperlink"/>
            <w:noProof/>
          </w:rPr>
          <w:t>DISCUSSION</w:t>
        </w:r>
        <w:r w:rsidR="00AE2087">
          <w:rPr>
            <w:noProof/>
            <w:webHidden/>
          </w:rPr>
          <w:tab/>
        </w:r>
        <w:r w:rsidR="00AE2087">
          <w:rPr>
            <w:noProof/>
            <w:webHidden/>
          </w:rPr>
          <w:fldChar w:fldCharType="begin"/>
        </w:r>
        <w:r w:rsidR="00AE2087">
          <w:rPr>
            <w:noProof/>
            <w:webHidden/>
          </w:rPr>
          <w:instrText xml:space="preserve"> PAGEREF _Toc160515021 \h </w:instrText>
        </w:r>
        <w:r w:rsidR="00AE2087">
          <w:rPr>
            <w:noProof/>
            <w:webHidden/>
          </w:rPr>
        </w:r>
        <w:r w:rsidR="00AE2087">
          <w:rPr>
            <w:noProof/>
            <w:webHidden/>
          </w:rPr>
          <w:fldChar w:fldCharType="separate"/>
        </w:r>
        <w:r w:rsidR="00113A56">
          <w:rPr>
            <w:noProof/>
            <w:webHidden/>
          </w:rPr>
          <w:t>12</w:t>
        </w:r>
        <w:r w:rsidR="00AE2087">
          <w:rPr>
            <w:noProof/>
            <w:webHidden/>
          </w:rPr>
          <w:fldChar w:fldCharType="end"/>
        </w:r>
      </w:hyperlink>
    </w:p>
    <w:p w14:paraId="093FA3B9" w14:textId="177AF438" w:rsidR="00AE2087" w:rsidRDefault="00000000">
      <w:pPr>
        <w:pStyle w:val="TOC2"/>
        <w:tabs>
          <w:tab w:val="right" w:leader="dot" w:pos="9342"/>
        </w:tabs>
        <w:rPr>
          <w:rFonts w:asciiTheme="minorHAnsi" w:eastAsiaTheme="minorEastAsia" w:hAnsiTheme="minorHAnsi" w:cstheme="minorBidi"/>
          <w:noProof/>
          <w:color w:val="auto"/>
          <w:kern w:val="2"/>
          <w:szCs w:val="24"/>
          <w14:ligatures w14:val="standardContextual"/>
        </w:rPr>
      </w:pPr>
      <w:hyperlink w:anchor="_Toc160515022" w:history="1">
        <w:r w:rsidR="00AE2087" w:rsidRPr="0019190E">
          <w:rPr>
            <w:rStyle w:val="Hyperlink"/>
            <w:noProof/>
          </w:rPr>
          <w:t>2024 Monitoring plans</w:t>
        </w:r>
        <w:r w:rsidR="00AE2087">
          <w:rPr>
            <w:noProof/>
            <w:webHidden/>
          </w:rPr>
          <w:tab/>
        </w:r>
        <w:r w:rsidR="00AE2087">
          <w:rPr>
            <w:noProof/>
            <w:webHidden/>
          </w:rPr>
          <w:fldChar w:fldCharType="begin"/>
        </w:r>
        <w:r w:rsidR="00AE2087">
          <w:rPr>
            <w:noProof/>
            <w:webHidden/>
          </w:rPr>
          <w:instrText xml:space="preserve"> PAGEREF _Toc160515022 \h </w:instrText>
        </w:r>
        <w:r w:rsidR="00AE2087">
          <w:rPr>
            <w:noProof/>
            <w:webHidden/>
          </w:rPr>
        </w:r>
        <w:r w:rsidR="00AE2087">
          <w:rPr>
            <w:noProof/>
            <w:webHidden/>
          </w:rPr>
          <w:fldChar w:fldCharType="separate"/>
        </w:r>
        <w:r w:rsidR="00113A56">
          <w:rPr>
            <w:noProof/>
            <w:webHidden/>
          </w:rPr>
          <w:t>14</w:t>
        </w:r>
        <w:r w:rsidR="00AE2087">
          <w:rPr>
            <w:noProof/>
            <w:webHidden/>
          </w:rPr>
          <w:fldChar w:fldCharType="end"/>
        </w:r>
      </w:hyperlink>
    </w:p>
    <w:p w14:paraId="69789B4A" w14:textId="56A3953D" w:rsidR="00AE2087" w:rsidRDefault="00000000">
      <w:pPr>
        <w:pStyle w:val="TOC1"/>
        <w:tabs>
          <w:tab w:val="right" w:leader="dot" w:pos="9342"/>
        </w:tabs>
        <w:rPr>
          <w:rFonts w:asciiTheme="minorHAnsi" w:eastAsiaTheme="minorEastAsia" w:hAnsiTheme="minorHAnsi" w:cstheme="minorBidi"/>
          <w:noProof/>
          <w:color w:val="auto"/>
          <w:kern w:val="2"/>
          <w:szCs w:val="24"/>
          <w14:ligatures w14:val="standardContextual"/>
        </w:rPr>
      </w:pPr>
      <w:hyperlink w:anchor="_Toc160515023" w:history="1">
        <w:r w:rsidR="00AE2087" w:rsidRPr="0019190E">
          <w:rPr>
            <w:rStyle w:val="Hyperlink"/>
            <w:noProof/>
          </w:rPr>
          <w:t>ACKNOWLEDGEMENTS</w:t>
        </w:r>
        <w:r w:rsidR="00AE2087">
          <w:rPr>
            <w:noProof/>
            <w:webHidden/>
          </w:rPr>
          <w:tab/>
        </w:r>
        <w:r w:rsidR="00AE2087">
          <w:rPr>
            <w:noProof/>
            <w:webHidden/>
          </w:rPr>
          <w:fldChar w:fldCharType="begin"/>
        </w:r>
        <w:r w:rsidR="00AE2087">
          <w:rPr>
            <w:noProof/>
            <w:webHidden/>
          </w:rPr>
          <w:instrText xml:space="preserve"> PAGEREF _Toc160515023 \h </w:instrText>
        </w:r>
        <w:r w:rsidR="00AE2087">
          <w:rPr>
            <w:noProof/>
            <w:webHidden/>
          </w:rPr>
        </w:r>
        <w:r w:rsidR="00AE2087">
          <w:rPr>
            <w:noProof/>
            <w:webHidden/>
          </w:rPr>
          <w:fldChar w:fldCharType="separate"/>
        </w:r>
        <w:r w:rsidR="00113A56">
          <w:rPr>
            <w:noProof/>
            <w:webHidden/>
          </w:rPr>
          <w:t>14</w:t>
        </w:r>
        <w:r w:rsidR="00AE2087">
          <w:rPr>
            <w:noProof/>
            <w:webHidden/>
          </w:rPr>
          <w:fldChar w:fldCharType="end"/>
        </w:r>
      </w:hyperlink>
    </w:p>
    <w:p w14:paraId="52EA50BB" w14:textId="2CCD2D8F" w:rsidR="00AE2087" w:rsidRDefault="00000000">
      <w:pPr>
        <w:pStyle w:val="TOC1"/>
        <w:tabs>
          <w:tab w:val="right" w:leader="dot" w:pos="9342"/>
        </w:tabs>
        <w:rPr>
          <w:rFonts w:asciiTheme="minorHAnsi" w:eastAsiaTheme="minorEastAsia" w:hAnsiTheme="minorHAnsi" w:cstheme="minorBidi"/>
          <w:noProof/>
          <w:color w:val="auto"/>
          <w:kern w:val="2"/>
          <w:szCs w:val="24"/>
          <w14:ligatures w14:val="standardContextual"/>
        </w:rPr>
      </w:pPr>
      <w:hyperlink w:anchor="_Toc160515024" w:history="1">
        <w:r w:rsidR="00AE2087" w:rsidRPr="0019190E">
          <w:rPr>
            <w:rStyle w:val="Hyperlink"/>
            <w:noProof/>
          </w:rPr>
          <w:t>LITERATURE CITED</w:t>
        </w:r>
        <w:r w:rsidR="00AE2087">
          <w:rPr>
            <w:noProof/>
            <w:webHidden/>
          </w:rPr>
          <w:tab/>
        </w:r>
        <w:r w:rsidR="00AE2087">
          <w:rPr>
            <w:noProof/>
            <w:webHidden/>
          </w:rPr>
          <w:fldChar w:fldCharType="begin"/>
        </w:r>
        <w:r w:rsidR="00AE2087">
          <w:rPr>
            <w:noProof/>
            <w:webHidden/>
          </w:rPr>
          <w:instrText xml:space="preserve"> PAGEREF _Toc160515024 \h </w:instrText>
        </w:r>
        <w:r w:rsidR="00AE2087">
          <w:rPr>
            <w:noProof/>
            <w:webHidden/>
          </w:rPr>
        </w:r>
        <w:r w:rsidR="00AE2087">
          <w:rPr>
            <w:noProof/>
            <w:webHidden/>
          </w:rPr>
          <w:fldChar w:fldCharType="separate"/>
        </w:r>
        <w:r w:rsidR="00113A56">
          <w:rPr>
            <w:noProof/>
            <w:webHidden/>
          </w:rPr>
          <w:t>15</w:t>
        </w:r>
        <w:r w:rsidR="00AE2087">
          <w:rPr>
            <w:noProof/>
            <w:webHidden/>
          </w:rPr>
          <w:fldChar w:fldCharType="end"/>
        </w:r>
      </w:hyperlink>
    </w:p>
    <w:p w14:paraId="60F45225" w14:textId="0227F087" w:rsidR="00075B0B" w:rsidRDefault="00C918AE">
      <w:r>
        <w:fldChar w:fldCharType="end"/>
      </w:r>
    </w:p>
    <w:p w14:paraId="18003C65" w14:textId="77777777" w:rsidR="001F4F2E" w:rsidRDefault="00C918AE">
      <w:pPr>
        <w:spacing w:after="111" w:line="259" w:lineRule="auto"/>
        <w:ind w:left="17"/>
        <w:jc w:val="center"/>
      </w:pPr>
      <w:r>
        <w:t xml:space="preserve">TABLES AND FIGURES </w:t>
      </w:r>
    </w:p>
    <w:p w14:paraId="5C19B832" w14:textId="0290E4CD" w:rsidR="00AB0BA6" w:rsidRDefault="00AB0BA6" w:rsidP="00451C53">
      <w:pPr>
        <w:ind w:left="17" w:right="202" w:firstLine="0"/>
        <w:rPr>
          <w:szCs w:val="24"/>
        </w:rPr>
      </w:pPr>
      <w:r w:rsidRPr="00974F13">
        <w:rPr>
          <w:szCs w:val="24"/>
        </w:rPr>
        <w:t xml:space="preserve">Table </w:t>
      </w:r>
      <w:r w:rsidR="00EB33A8">
        <w:rPr>
          <w:szCs w:val="24"/>
        </w:rPr>
        <w:t>1</w:t>
      </w:r>
      <w:r w:rsidRPr="00974F13">
        <w:rPr>
          <w:szCs w:val="24"/>
        </w:rPr>
        <w:t>. Summary statistics for generalized additive models of trends in populations of Colorado butterfly plant (</w:t>
      </w:r>
      <w:r w:rsidRPr="00974F13">
        <w:rPr>
          <w:i/>
          <w:szCs w:val="24"/>
        </w:rPr>
        <w:t>Oenothera coloradensis</w:t>
      </w:r>
      <w:r w:rsidRPr="00974F13">
        <w:rPr>
          <w:szCs w:val="24"/>
        </w:rPr>
        <w:t>) at F.E. Warre</w:t>
      </w:r>
      <w:r w:rsidR="00094B01">
        <w:rPr>
          <w:szCs w:val="24"/>
        </w:rPr>
        <w:t>n Air Force Base, Wyoming, 1989-</w:t>
      </w:r>
      <w:r w:rsidR="00E76744">
        <w:rPr>
          <w:szCs w:val="24"/>
        </w:rPr>
        <w:t>202</w:t>
      </w:r>
      <w:r w:rsidR="000E3BD3">
        <w:rPr>
          <w:szCs w:val="24"/>
        </w:rPr>
        <w:t>3</w:t>
      </w:r>
    </w:p>
    <w:p w14:paraId="61BC3745" w14:textId="77777777" w:rsidR="00AB0BA6" w:rsidRDefault="00AB0BA6" w:rsidP="00451C53">
      <w:pPr>
        <w:ind w:left="0" w:right="202" w:firstLine="0"/>
      </w:pPr>
    </w:p>
    <w:p w14:paraId="0CA13B7E" w14:textId="77777777" w:rsidR="001F4F2E" w:rsidRDefault="00C918AE" w:rsidP="00451C53">
      <w:pPr>
        <w:ind w:left="17" w:right="202" w:firstLine="0"/>
      </w:pPr>
      <w:r>
        <w:t xml:space="preserve">Figure 1. Distribution of Colorado butterfly plant </w:t>
      </w:r>
      <w:r w:rsidR="00BD4966">
        <w:rPr>
          <w:szCs w:val="24"/>
        </w:rPr>
        <w:t>(</w:t>
      </w:r>
      <w:r w:rsidR="00BD4966" w:rsidRPr="001B1000">
        <w:rPr>
          <w:i/>
          <w:szCs w:val="24"/>
        </w:rPr>
        <w:t>Oenothera coloradensis</w:t>
      </w:r>
      <w:r w:rsidR="00BD4966">
        <w:rPr>
          <w:szCs w:val="24"/>
        </w:rPr>
        <w:t>)</w:t>
      </w:r>
      <w:r w:rsidR="00BD4966" w:rsidRPr="001B1000">
        <w:rPr>
          <w:szCs w:val="24"/>
        </w:rPr>
        <w:t xml:space="preserve"> </w:t>
      </w:r>
      <w:r>
        <w:t xml:space="preserve">habitat on F. E. Warren Air Force Base </w:t>
      </w:r>
    </w:p>
    <w:p w14:paraId="20741A0E" w14:textId="0F321E0B" w:rsidR="001F4F2E" w:rsidRDefault="00EB33A8" w:rsidP="00451C53">
      <w:pPr>
        <w:ind w:left="17" w:right="202" w:firstLine="0"/>
      </w:pPr>
      <w:r>
        <w:t>Figure 2</w:t>
      </w:r>
      <w:r w:rsidR="00C918AE">
        <w:t xml:space="preserve">. Precipitation totals </w:t>
      </w:r>
      <w:r w:rsidR="00894D32">
        <w:t xml:space="preserve">and temperature averages </w:t>
      </w:r>
      <w:r w:rsidR="00C918AE">
        <w:t>in Cheyenne, WY (19</w:t>
      </w:r>
      <w:r w:rsidR="000F0367">
        <w:t>84</w:t>
      </w:r>
      <w:r w:rsidR="00BC3F1E">
        <w:t>-</w:t>
      </w:r>
      <w:r w:rsidR="00E76744">
        <w:t>202</w:t>
      </w:r>
      <w:r w:rsidR="00E734CC">
        <w:t>3</w:t>
      </w:r>
      <w:r w:rsidR="00C918AE">
        <w:t xml:space="preserve">) </w:t>
      </w:r>
    </w:p>
    <w:p w14:paraId="4D46C91A" w14:textId="763EF1CB" w:rsidR="00FE00C2" w:rsidRDefault="00FE00C2" w:rsidP="00451C53">
      <w:pPr>
        <w:ind w:left="17" w:right="202" w:firstLine="0"/>
      </w:pPr>
      <w:r>
        <w:t>Figure 3.  Crow Creek annual stream flow (1993-2018).</w:t>
      </w:r>
    </w:p>
    <w:p w14:paraId="44498D4C" w14:textId="04DBB345" w:rsidR="000F3FD7" w:rsidRDefault="000F3FD7" w:rsidP="00451C53">
      <w:pPr>
        <w:ind w:left="17" w:right="202" w:firstLine="0"/>
      </w:pPr>
      <w:r w:rsidRPr="000F3FD7">
        <w:t>Figure 4. Trends in Colorado butterfly plant (</w:t>
      </w:r>
      <w:r w:rsidRPr="002D0B1B">
        <w:rPr>
          <w:i/>
          <w:iCs/>
        </w:rPr>
        <w:t>Oenothera coloradensis</w:t>
      </w:r>
      <w:r w:rsidRPr="000F3FD7">
        <w:t>) overall population numbers at F. E. Warren Air Force Base, by decade and by creek, Cheyenne, Wyoming, 198</w:t>
      </w:r>
      <w:r w:rsidR="00536F10">
        <w:t>8</w:t>
      </w:r>
      <w:r w:rsidRPr="000F3FD7">
        <w:t>-202</w:t>
      </w:r>
      <w:r w:rsidR="00E734CC">
        <w:t>3</w:t>
      </w:r>
      <w:r w:rsidRPr="000F3FD7">
        <w:t xml:space="preserve"> </w:t>
      </w:r>
    </w:p>
    <w:p w14:paraId="5E2BBD8B" w14:textId="6C8F0B17" w:rsidR="00523771" w:rsidRDefault="00523771" w:rsidP="00451C53">
      <w:pPr>
        <w:ind w:left="17" w:right="202" w:firstLine="0"/>
      </w:pPr>
      <w:r>
        <w:t>Figure 5. Growth rate (log(lambda) of Colorado butterfly plant (</w:t>
      </w:r>
      <w:r w:rsidRPr="002D0B1B">
        <w:rPr>
          <w:i/>
          <w:iCs/>
        </w:rPr>
        <w:t>Oenothera coloradensis</w:t>
      </w:r>
      <w:r>
        <w:t>) overall population and creek-level subpopulations at F. E. Warren Air Force Base (198</w:t>
      </w:r>
      <w:r w:rsidR="00536F10">
        <w:t>8</w:t>
      </w:r>
      <w:r>
        <w:t>-202</w:t>
      </w:r>
      <w:r w:rsidR="00E734CC">
        <w:t>3</w:t>
      </w:r>
      <w:r>
        <w:t xml:space="preserve">). </w:t>
      </w:r>
    </w:p>
    <w:p w14:paraId="3DD9814F" w14:textId="6CAD15BF" w:rsidR="0015644E" w:rsidRPr="000F3FD7" w:rsidRDefault="00523771" w:rsidP="00451C53">
      <w:pPr>
        <w:ind w:left="17" w:right="202" w:firstLine="0"/>
      </w:pPr>
      <w:r>
        <w:rPr>
          <w:szCs w:val="24"/>
        </w:rPr>
        <w:t>Figure 6</w:t>
      </w:r>
      <w:r w:rsidR="00BD4966" w:rsidRPr="000F3FD7">
        <w:rPr>
          <w:szCs w:val="24"/>
        </w:rPr>
        <w:t>. Trend in the population of Colorado butterfly plant (</w:t>
      </w:r>
      <w:r w:rsidR="00BD4966" w:rsidRPr="000F3FD7">
        <w:rPr>
          <w:i/>
          <w:szCs w:val="24"/>
        </w:rPr>
        <w:t>Oenothera coloradensis</w:t>
      </w:r>
      <w:r w:rsidR="00BD4966" w:rsidRPr="000F3FD7">
        <w:rPr>
          <w:szCs w:val="24"/>
        </w:rPr>
        <w:t>) at F.</w:t>
      </w:r>
      <w:r w:rsidR="00AA1F7A" w:rsidRPr="000F3FD7">
        <w:rPr>
          <w:szCs w:val="24"/>
        </w:rPr>
        <w:t xml:space="preserve"> </w:t>
      </w:r>
      <w:r w:rsidR="00BD4966" w:rsidRPr="000F3FD7">
        <w:rPr>
          <w:szCs w:val="24"/>
        </w:rPr>
        <w:t>E. Warren Air Force Base, Wyoming, 198</w:t>
      </w:r>
      <w:r w:rsidR="00536F10">
        <w:rPr>
          <w:szCs w:val="24"/>
        </w:rPr>
        <w:t>8</w:t>
      </w:r>
      <w:r w:rsidR="00094B01" w:rsidRPr="000F3FD7">
        <w:rPr>
          <w:szCs w:val="24"/>
        </w:rPr>
        <w:t>-</w:t>
      </w:r>
      <w:r w:rsidR="00E76744" w:rsidRPr="000F3FD7">
        <w:rPr>
          <w:szCs w:val="24"/>
        </w:rPr>
        <w:t>202</w:t>
      </w:r>
      <w:r w:rsidR="00E734CC">
        <w:rPr>
          <w:szCs w:val="24"/>
        </w:rPr>
        <w:t>3</w:t>
      </w:r>
      <w:r w:rsidR="000E7721" w:rsidRPr="000F3FD7">
        <w:rPr>
          <w:szCs w:val="24"/>
        </w:rPr>
        <w:t xml:space="preserve"> and on the three creek subpopulations, using generalized additive </w:t>
      </w:r>
      <w:proofErr w:type="gramStart"/>
      <w:r w:rsidR="000E7721" w:rsidRPr="000F3FD7">
        <w:rPr>
          <w:szCs w:val="24"/>
        </w:rPr>
        <w:t>model</w:t>
      </w:r>
      <w:proofErr w:type="gramEnd"/>
    </w:p>
    <w:p w14:paraId="404FE462" w14:textId="5C970895" w:rsidR="00373520" w:rsidRDefault="00523771" w:rsidP="00451C53">
      <w:pPr>
        <w:ind w:left="17" w:right="202" w:firstLine="0"/>
        <w:rPr>
          <w:szCs w:val="24"/>
        </w:rPr>
      </w:pPr>
      <w:r>
        <w:rPr>
          <w:szCs w:val="24"/>
        </w:rPr>
        <w:t>Figure 7</w:t>
      </w:r>
      <w:r w:rsidR="00BD4966" w:rsidRPr="000F3FD7">
        <w:rPr>
          <w:szCs w:val="24"/>
        </w:rPr>
        <w:t>.</w:t>
      </w:r>
      <w:r w:rsidR="00536F10">
        <w:rPr>
          <w:szCs w:val="24"/>
        </w:rPr>
        <w:t xml:space="preserve"> Breakpoints</w:t>
      </w:r>
      <w:r w:rsidR="00BD4966" w:rsidRPr="000F3FD7">
        <w:rPr>
          <w:szCs w:val="24"/>
        </w:rPr>
        <w:t xml:space="preserve"> </w:t>
      </w:r>
      <w:r w:rsidR="00536F10" w:rsidRPr="00536F10">
        <w:rPr>
          <w:szCs w:val="24"/>
        </w:rPr>
        <w:t>in the total population size of flowering Colorado butterfly plant (</w:t>
      </w:r>
      <w:r w:rsidR="00536F10" w:rsidRPr="00862053">
        <w:rPr>
          <w:i/>
          <w:iCs/>
          <w:szCs w:val="24"/>
        </w:rPr>
        <w:t>Oenothera coloradensis</w:t>
      </w:r>
      <w:r w:rsidR="00536F10" w:rsidRPr="00536F10">
        <w:rPr>
          <w:szCs w:val="24"/>
        </w:rPr>
        <w:t>) individuals at F. E. Warren Air Force Base, Cheyenne, Wyoming, 1988-2023</w:t>
      </w:r>
      <w:r w:rsidR="00536F10">
        <w:rPr>
          <w:szCs w:val="24"/>
        </w:rPr>
        <w:t xml:space="preserve"> </w:t>
      </w:r>
      <w:r w:rsidR="00536F10" w:rsidRPr="000F3FD7">
        <w:rPr>
          <w:szCs w:val="24"/>
        </w:rPr>
        <w:t xml:space="preserve">and on the three creek subpopulations, using </w:t>
      </w:r>
      <w:r w:rsidR="00862053">
        <w:rPr>
          <w:szCs w:val="24"/>
        </w:rPr>
        <w:t xml:space="preserve">a model comparison </w:t>
      </w:r>
      <w:proofErr w:type="gramStart"/>
      <w:r w:rsidR="00862053">
        <w:rPr>
          <w:szCs w:val="24"/>
        </w:rPr>
        <w:t>algorithm</w:t>
      </w:r>
      <w:proofErr w:type="gramEnd"/>
    </w:p>
    <w:p w14:paraId="006E277F" w14:textId="1CEDDDC6" w:rsidR="00324D8D" w:rsidRPr="000F3FD7" w:rsidRDefault="00324D8D" w:rsidP="00451C53">
      <w:pPr>
        <w:ind w:left="17" w:right="202" w:firstLine="0"/>
        <w:rPr>
          <w:szCs w:val="24"/>
        </w:rPr>
      </w:pPr>
      <w:r>
        <w:t>Figure 8. Growth rate (log(lambda)) of Colorado butterfly plant (</w:t>
      </w:r>
      <w:r w:rsidRPr="00E7498E">
        <w:rPr>
          <w:i/>
          <w:iCs/>
        </w:rPr>
        <w:t>Oenothera coloradensis</w:t>
      </w:r>
      <w:r>
        <w:t>) overall population and creek-level subpopulations at F. E. Warren Air Force Base (1988-2023).</w:t>
      </w:r>
    </w:p>
    <w:p w14:paraId="14B711BC" w14:textId="77777777" w:rsidR="00EB33A8" w:rsidRDefault="00EB33A8" w:rsidP="00451C53">
      <w:pPr>
        <w:ind w:left="0"/>
      </w:pPr>
      <w:r>
        <w:br w:type="page"/>
      </w:r>
    </w:p>
    <w:p w14:paraId="4E302679" w14:textId="77777777" w:rsidR="001F4F2E" w:rsidRDefault="00C918AE">
      <w:pPr>
        <w:spacing w:after="111" w:line="259" w:lineRule="auto"/>
        <w:ind w:left="17" w:right="2"/>
        <w:jc w:val="center"/>
      </w:pPr>
      <w:r>
        <w:lastRenderedPageBreak/>
        <w:t xml:space="preserve">APPENDIX </w:t>
      </w:r>
    </w:p>
    <w:p w14:paraId="590EA2D5" w14:textId="6AADDFF6" w:rsidR="003E60EF" w:rsidRDefault="003E60EF" w:rsidP="00451C53">
      <w:pPr>
        <w:pStyle w:val="Header"/>
        <w:ind w:left="17" w:firstLine="0"/>
      </w:pPr>
      <w:r>
        <w:t xml:space="preserve">Appendix </w:t>
      </w:r>
      <w:r w:rsidR="000F3FD7">
        <w:t>A</w:t>
      </w:r>
      <w:r>
        <w:t xml:space="preserve">.  </w:t>
      </w:r>
      <w:r w:rsidR="00811401">
        <w:t>Colorado butterfly plant</w:t>
      </w:r>
      <w:r w:rsidR="00811401">
        <w:rPr>
          <w:i/>
        </w:rPr>
        <w:t xml:space="preserve"> </w:t>
      </w:r>
      <w:r w:rsidR="00811401">
        <w:t>(</w:t>
      </w:r>
      <w:r w:rsidR="00811401">
        <w:rPr>
          <w:i/>
        </w:rPr>
        <w:t>Oenothera coloradensis</w:t>
      </w:r>
      <w:r w:rsidR="00811401">
        <w:t>)</w:t>
      </w:r>
      <w:r w:rsidR="00811401">
        <w:rPr>
          <w:i/>
        </w:rPr>
        <w:t xml:space="preserve"> </w:t>
      </w:r>
      <w:r w:rsidR="00811401">
        <w:t>census numbers on F. E.  Warren Air Force Base (1986, 1988-</w:t>
      </w:r>
      <w:r w:rsidR="00E76744">
        <w:t>202</w:t>
      </w:r>
      <w:r w:rsidR="00E734CC">
        <w:t>3</w:t>
      </w:r>
      <w:r w:rsidR="00811401">
        <w:t>)</w:t>
      </w:r>
    </w:p>
    <w:p w14:paraId="2189A105" w14:textId="6429933A" w:rsidR="001F4F2E" w:rsidRDefault="00811401" w:rsidP="00451C53">
      <w:pPr>
        <w:ind w:left="17" w:firstLine="0"/>
      </w:pPr>
      <w:r>
        <w:t xml:space="preserve">Appendix </w:t>
      </w:r>
      <w:r w:rsidR="000F3FD7">
        <w:t>B.</w:t>
      </w:r>
      <w:r>
        <w:t xml:space="preserve"> </w:t>
      </w:r>
      <w:r w:rsidR="00C918AE">
        <w:t xml:space="preserve">Colorado butterfly plant </w:t>
      </w:r>
      <w:r w:rsidR="004235BA">
        <w:t>(</w:t>
      </w:r>
      <w:r w:rsidR="004235BA">
        <w:rPr>
          <w:i/>
        </w:rPr>
        <w:t>Oenothera coloradensis</w:t>
      </w:r>
      <w:r w:rsidR="004235BA">
        <w:t xml:space="preserve">) </w:t>
      </w:r>
      <w:r w:rsidR="00C918AE">
        <w:t xml:space="preserve">census results on </w:t>
      </w:r>
      <w:r w:rsidR="00C23F04">
        <w:t xml:space="preserve">F. E.  Warren Air Force Base </w:t>
      </w:r>
      <w:r w:rsidR="00C918AE">
        <w:t>riparian subunits (1986</w:t>
      </w:r>
      <w:r w:rsidR="00FB0433">
        <w:t>, 1988</w:t>
      </w:r>
      <w:r w:rsidR="00480D7B">
        <w:t>-</w:t>
      </w:r>
      <w:r w:rsidR="00E76744">
        <w:t>202</w:t>
      </w:r>
      <w:r w:rsidR="00E734CC">
        <w:t>3</w:t>
      </w:r>
      <w:r w:rsidR="00C918AE">
        <w:t xml:space="preserve">) </w:t>
      </w:r>
    </w:p>
    <w:p w14:paraId="37F2F5EA" w14:textId="04C2718B" w:rsidR="001F4F2E" w:rsidRDefault="00C918AE" w:rsidP="00451C53">
      <w:pPr>
        <w:ind w:left="17" w:right="208" w:firstLine="0"/>
      </w:pPr>
      <w:r>
        <w:t xml:space="preserve">Appendix </w:t>
      </w:r>
      <w:r w:rsidR="000F3FD7">
        <w:t>C</w:t>
      </w:r>
      <w:r>
        <w:t xml:space="preserve">. Colorado butterfly plant </w:t>
      </w:r>
      <w:r w:rsidR="004235BA">
        <w:t>(</w:t>
      </w:r>
      <w:r w:rsidR="004235BA">
        <w:rPr>
          <w:i/>
        </w:rPr>
        <w:t>Oenothera coloradensis</w:t>
      </w:r>
      <w:r w:rsidR="004235BA">
        <w:t xml:space="preserve">) </w:t>
      </w:r>
      <w:r>
        <w:t xml:space="preserve">census by polygon - raw data on </w:t>
      </w:r>
      <w:r w:rsidR="00C23F04">
        <w:t xml:space="preserve">F. E.  Warren Air Force Base </w:t>
      </w:r>
      <w:r w:rsidR="00480D7B">
        <w:t>(</w:t>
      </w:r>
      <w:r w:rsidR="00F679CD">
        <w:t xml:space="preserve">recent years; </w:t>
      </w:r>
      <w:r w:rsidR="00480D7B">
        <w:t>20</w:t>
      </w:r>
      <w:r w:rsidR="00F679CD">
        <w:t>16</w:t>
      </w:r>
      <w:r w:rsidR="00480D7B">
        <w:t>-</w:t>
      </w:r>
      <w:r w:rsidR="00E76744">
        <w:t>202</w:t>
      </w:r>
      <w:r w:rsidR="00E734CC">
        <w:t>3</w:t>
      </w:r>
      <w:r>
        <w:t xml:space="preserve">) </w:t>
      </w:r>
    </w:p>
    <w:p w14:paraId="7ED0D537" w14:textId="5B11740E" w:rsidR="000B73B1" w:rsidRDefault="0036423D" w:rsidP="00451C53">
      <w:pPr>
        <w:ind w:left="17" w:right="208" w:firstLine="0"/>
      </w:pPr>
      <w:r w:rsidRPr="0036423D">
        <w:t xml:space="preserve">Appendix D. Record of </w:t>
      </w:r>
      <w:r w:rsidRPr="0036423D">
        <w:rPr>
          <w:i/>
          <w:iCs/>
        </w:rPr>
        <w:t>Spiranthes diluvialis</w:t>
      </w:r>
      <w:r w:rsidRPr="0036423D">
        <w:t xml:space="preserve"> discovery on F.</w:t>
      </w:r>
      <w:r w:rsidR="007C73C0">
        <w:t xml:space="preserve"> </w:t>
      </w:r>
      <w:r w:rsidRPr="0036423D">
        <w:t>E. Warren Air Force Base</w:t>
      </w:r>
    </w:p>
    <w:p w14:paraId="2C909C90" w14:textId="77777777" w:rsidR="001F4F2E" w:rsidRDefault="000B73B1" w:rsidP="00451C53">
      <w:pPr>
        <w:spacing w:after="0" w:line="240" w:lineRule="auto"/>
        <w:ind w:left="0" w:firstLine="0"/>
        <w:sectPr w:rsidR="001F4F2E" w:rsidSect="00586CFB">
          <w:footerReference w:type="even" r:id="rId14"/>
          <w:footerReference w:type="default" r:id="rId15"/>
          <w:footerReference w:type="first" r:id="rId16"/>
          <w:pgSz w:w="12240" w:h="15840"/>
          <w:pgMar w:top="480" w:right="1448" w:bottom="478"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cols w:space="720"/>
          <w:titlePg/>
        </w:sectPr>
      </w:pPr>
      <w:r>
        <w:br w:type="page"/>
      </w:r>
    </w:p>
    <w:p w14:paraId="42D30446" w14:textId="77777777" w:rsidR="001F4F2E" w:rsidRDefault="00C918AE" w:rsidP="00094B01">
      <w:pPr>
        <w:pStyle w:val="Heading1"/>
        <w:ind w:right="216"/>
        <w:jc w:val="center"/>
      </w:pPr>
      <w:bookmarkStart w:id="69" w:name="_Toc160515004"/>
      <w:r>
        <w:lastRenderedPageBreak/>
        <w:t>INTRODUCTION</w:t>
      </w:r>
      <w:bookmarkEnd w:id="69"/>
    </w:p>
    <w:p w14:paraId="3457C19B" w14:textId="77777777" w:rsidR="00464A34" w:rsidRDefault="00464A34" w:rsidP="00464A34">
      <w:r>
        <w:tab/>
      </w:r>
    </w:p>
    <w:p w14:paraId="25AB186C" w14:textId="77777777" w:rsidR="001F4F2E" w:rsidRPr="00C47DC0" w:rsidRDefault="003C32CE" w:rsidP="00C47DC0">
      <w:pPr>
        <w:pStyle w:val="Heading2"/>
      </w:pPr>
      <w:bookmarkStart w:id="70" w:name="_Toc160515005"/>
      <w:r w:rsidRPr="00C47DC0">
        <w:t>Overview</w:t>
      </w:r>
      <w:bookmarkEnd w:id="70"/>
    </w:p>
    <w:p w14:paraId="2FD4BB28" w14:textId="4C7F6D54" w:rsidR="004C6344" w:rsidRDefault="00C918AE">
      <w:pPr>
        <w:ind w:left="9" w:right="208"/>
      </w:pPr>
      <w:r>
        <w:t xml:space="preserve"> </w:t>
      </w:r>
      <w:r>
        <w:tab/>
        <w:t>Colorado butterfly plant (</w:t>
      </w:r>
      <w:r>
        <w:rPr>
          <w:i/>
        </w:rPr>
        <w:t>Oenothera coloradensis</w:t>
      </w:r>
      <w:r>
        <w:t xml:space="preserve"> (Rydberg) W.L. Wagner &amp; Hoch; syn. </w:t>
      </w:r>
      <w:r>
        <w:rPr>
          <w:i/>
        </w:rPr>
        <w:t xml:space="preserve">Gaura neomexicana </w:t>
      </w:r>
      <w:r>
        <w:t xml:space="preserve">Woot. ssp. </w:t>
      </w:r>
      <w:r>
        <w:rPr>
          <w:i/>
        </w:rPr>
        <w:t xml:space="preserve">coloradensis </w:t>
      </w:r>
      <w:r>
        <w:t xml:space="preserve">(Rydb.) Raven &amp; Gregory) is a regional endemic of the North and South Platte River watersheds on the high plains of northeastern Colorado, western Nebraska and southeastern Wyoming.  </w:t>
      </w:r>
      <w:r w:rsidR="00464A34">
        <w:t xml:space="preserve">It was listed as Threatened under the Endangered Species Act in 2000 (USFWS 2000).  </w:t>
      </w:r>
      <w:r w:rsidR="00265FD9">
        <w:t xml:space="preserve">It </w:t>
      </w:r>
      <w:r w:rsidR="00464A34">
        <w:t>was delisted</w:t>
      </w:r>
      <w:r w:rsidR="00265FD9">
        <w:t xml:space="preserve"> in 2019</w:t>
      </w:r>
      <w:r w:rsidR="00464A34">
        <w:t xml:space="preserve"> due to monitoring data that provided evidence of resilienc</w:t>
      </w:r>
      <w:r w:rsidR="004C6344">
        <w:t>y</w:t>
      </w:r>
      <w:r w:rsidR="00464A34">
        <w:t xml:space="preserve"> </w:t>
      </w:r>
      <w:r w:rsidR="00FA3B10">
        <w:t xml:space="preserve">and </w:t>
      </w:r>
      <w:del w:id="71" w:author="Stears, Alice E" w:date="2024-03-26T11:31:00Z">
        <w:r w:rsidR="00FA3B10" w:rsidDel="00892FBA">
          <w:delText xml:space="preserve">to </w:delText>
        </w:r>
      </w:del>
      <w:r w:rsidR="00FA3B10">
        <w:t xml:space="preserve">discovery of additional populations since its listing </w:t>
      </w:r>
      <w:r w:rsidR="004C6344">
        <w:t xml:space="preserve">(USFWS 2019). </w:t>
      </w:r>
    </w:p>
    <w:p w14:paraId="0F1CB1CB" w14:textId="77777777" w:rsidR="004C6344" w:rsidRDefault="004C6344">
      <w:pPr>
        <w:ind w:left="9" w:right="208"/>
      </w:pPr>
    </w:p>
    <w:p w14:paraId="5ADD7E6E" w14:textId="4D945C75" w:rsidR="004C6344" w:rsidRDefault="00464A34">
      <w:pPr>
        <w:ind w:left="9" w:right="208"/>
      </w:pPr>
      <w:r>
        <w:t xml:space="preserve">  </w:t>
      </w:r>
      <w:r w:rsidR="004C6344">
        <w:tab/>
        <w:t xml:space="preserve">The Colorado butterfly plant (COBP) population on F. E. Warren Air Force Base (WAFB) is one of the three largest </w:t>
      </w:r>
      <w:r w:rsidR="00265FD9">
        <w:t xml:space="preserve">known </w:t>
      </w:r>
      <w:r w:rsidR="004C6344">
        <w:t>populations, the only one on federal land</w:t>
      </w:r>
      <w:r w:rsidR="00036328">
        <w:t>,</w:t>
      </w:r>
      <w:r w:rsidR="00DA3019">
        <w:t xml:space="preserve"> and the only </w:t>
      </w:r>
      <w:r w:rsidR="002D0B1B">
        <w:t>that does not have grazing or haying use.</w:t>
      </w:r>
      <w:r w:rsidR="004C6344">
        <w:t xml:space="preserve"> It has the longest monitoring record, initiated in 1986 and rep</w:t>
      </w:r>
      <w:r w:rsidR="00E80F82">
        <w:t>eated</w:t>
      </w:r>
      <w:r w:rsidR="004C6344">
        <w:t xml:space="preserve"> annually from 1988-</w:t>
      </w:r>
      <w:r w:rsidR="00E76744">
        <w:t>202</w:t>
      </w:r>
      <w:r w:rsidR="00E734CC">
        <w:t>3</w:t>
      </w:r>
      <w:r w:rsidR="00B90610">
        <w:rPr>
          <w:rStyle w:val="FootnoteReference"/>
        </w:rPr>
        <w:footnoteReference w:id="2"/>
      </w:r>
      <w:r w:rsidR="00B90610">
        <w:t>, before</w:t>
      </w:r>
      <w:r w:rsidR="00400CF7">
        <w:t>, during</w:t>
      </w:r>
      <w:r w:rsidR="00B90610">
        <w:t xml:space="preserve"> and </w:t>
      </w:r>
      <w:r w:rsidR="00E80F82">
        <w:t>after</w:t>
      </w:r>
      <w:r w:rsidR="00B90610">
        <w:t xml:space="preserve"> federal designation</w:t>
      </w:r>
      <w:r w:rsidR="004C6344">
        <w:t xml:space="preserve">. </w:t>
      </w:r>
      <w:r w:rsidR="00DA3019" w:rsidRPr="00E17EFF">
        <w:t xml:space="preserve">Occupied COBP habitat on WAFB </w:t>
      </w:r>
      <w:r w:rsidR="00E17EFF" w:rsidRPr="00E17EFF">
        <w:t>encapsulate</w:t>
      </w:r>
      <w:ins w:id="72" w:author="Stears, Alice E" w:date="2024-03-26T11:37:00Z">
        <w:r w:rsidR="00892FBA">
          <w:t>s</w:t>
        </w:r>
      </w:ins>
      <w:r w:rsidR="00E17EFF" w:rsidRPr="00E17EFF">
        <w:t xml:space="preserve"> the range of stream orders occupied by the species throughout its range </w:t>
      </w:r>
      <w:r w:rsidR="00DA3019" w:rsidRPr="00E17EFF">
        <w:t>includ</w:t>
      </w:r>
      <w:r w:rsidR="00E17EFF" w:rsidRPr="00E17EFF">
        <w:t>ing</w:t>
      </w:r>
      <w:r w:rsidR="00DA3019" w:rsidRPr="00E17EFF">
        <w:t xml:space="preserve"> </w:t>
      </w:r>
      <w:r w:rsidR="00B90610" w:rsidRPr="00E17EFF">
        <w:t xml:space="preserve">perennial, seasonal and ephemeral </w:t>
      </w:r>
      <w:r w:rsidR="00E17EFF" w:rsidRPr="00E17EFF">
        <w:t>stream orders</w:t>
      </w:r>
      <w:r w:rsidR="00E80F82" w:rsidRPr="00E17EFF">
        <w:t xml:space="preserve">.  </w:t>
      </w:r>
    </w:p>
    <w:p w14:paraId="7E4818F3" w14:textId="77777777" w:rsidR="00F06B7C" w:rsidRDefault="00F06B7C">
      <w:pPr>
        <w:ind w:left="9" w:right="208"/>
      </w:pPr>
    </w:p>
    <w:p w14:paraId="2EF21E0F" w14:textId="332C55AB" w:rsidR="003C32CE" w:rsidRDefault="00F06B7C" w:rsidP="003C32CE">
      <w:pPr>
        <w:ind w:left="9" w:right="208" w:firstLine="711"/>
      </w:pPr>
      <w:r>
        <w:t xml:space="preserve">A </w:t>
      </w:r>
      <w:r w:rsidR="00E17EFF">
        <w:t xml:space="preserve">COBP </w:t>
      </w:r>
      <w:r>
        <w:t>Post-Delisting-Monitoring plan (</w:t>
      </w:r>
      <w:r w:rsidR="00E17EFF">
        <w:t xml:space="preserve">PDM; </w:t>
      </w:r>
      <w:r>
        <w:t xml:space="preserve">USFWS 2017) </w:t>
      </w:r>
      <w:r w:rsidR="00E17EFF">
        <w:t>was established before</w:t>
      </w:r>
      <w:del w:id="73" w:author="Stears, Alice E" w:date="2024-03-26T11:38:00Z">
        <w:r w:rsidR="00E17EFF" w:rsidDel="00892FBA">
          <w:delText xml:space="preserve"> it</w:delText>
        </w:r>
      </w:del>
      <w:ins w:id="74" w:author="Stears, Alice E" w:date="2024-03-26T11:38:00Z">
        <w:r w:rsidR="00892FBA">
          <w:t xml:space="preserve"> this species</w:t>
        </w:r>
      </w:ins>
      <w:r w:rsidR="00E17EFF">
        <w:t xml:space="preserve"> was de-listed. The plan called for</w:t>
      </w:r>
      <w:r>
        <w:t xml:space="preserve"> monitor</w:t>
      </w:r>
      <w:r w:rsidR="00E17EFF">
        <w:t>ing</w:t>
      </w:r>
      <w:r>
        <w:t xml:space="preserve"> </w:t>
      </w:r>
      <w:ins w:id="75" w:author="Stears, Alice E" w:date="2024-03-26T11:38:00Z">
        <w:r w:rsidR="00892FBA">
          <w:t xml:space="preserve">population </w:t>
        </w:r>
      </w:ins>
      <w:del w:id="76" w:author="Stears, Alice E" w:date="2024-03-26T11:38:00Z">
        <w:r w:rsidDel="00892FBA">
          <w:delText xml:space="preserve">trends </w:delText>
        </w:r>
      </w:del>
      <w:ins w:id="77" w:author="Stears, Alice E" w:date="2024-03-26T11:38:00Z">
        <w:r w:rsidR="00892FBA">
          <w:t xml:space="preserve">size for </w:t>
        </w:r>
      </w:ins>
      <w:r>
        <w:t xml:space="preserve">at least five years </w:t>
      </w:r>
      <w:ins w:id="78" w:author="Stears, Alice E" w:date="2024-03-26T11:38:00Z">
        <w:r w:rsidR="00892FBA">
          <w:t xml:space="preserve">in </w:t>
        </w:r>
      </w:ins>
      <w:del w:id="79" w:author="Stears, Alice E" w:date="2024-03-26T11:38:00Z">
        <w:r w:rsidDel="00892FBA">
          <w:delText xml:space="preserve">at </w:delText>
        </w:r>
      </w:del>
      <w:r>
        <w:t>a sample of populations spanning the species’ distribution</w:t>
      </w:r>
      <w:ins w:id="80" w:author="Stears, Alice E" w:date="2024-03-26T11:39:00Z">
        <w:r w:rsidR="00892FBA">
          <w:t xml:space="preserve">, and </w:t>
        </w:r>
      </w:ins>
      <w:del w:id="81" w:author="Stears, Alice E" w:date="2024-03-26T11:39:00Z">
        <w:r w:rsidDel="00892FBA">
          <w:delText xml:space="preserve"> to </w:delText>
        </w:r>
      </w:del>
      <w:r>
        <w:t>compar</w:t>
      </w:r>
      <w:ins w:id="82" w:author="Stears, Alice E" w:date="2024-03-26T11:39:00Z">
        <w:r w:rsidR="00892FBA">
          <w:t>ing</w:t>
        </w:r>
      </w:ins>
      <w:del w:id="83" w:author="Stears, Alice E" w:date="2024-03-26T11:39:00Z">
        <w:r w:rsidDel="00892FBA">
          <w:delText>e</w:delText>
        </w:r>
      </w:del>
      <w:r>
        <w:t xml:space="preserve"> the range, mean and median of population counts </w:t>
      </w:r>
      <w:del w:id="84" w:author="Stears, Alice E" w:date="2024-03-26T11:39:00Z">
        <w:r w:rsidDel="00892FBA">
          <w:delText xml:space="preserve">with </w:delText>
        </w:r>
      </w:del>
      <w:ins w:id="85" w:author="Stears, Alice E" w:date="2024-03-26T11:39:00Z">
        <w:r w:rsidR="00892FBA">
          <w:t xml:space="preserve">to </w:t>
        </w:r>
      </w:ins>
      <w:commentRangeStart w:id="86"/>
      <w:r>
        <w:t xml:space="preserve">compiled data </w:t>
      </w:r>
      <w:commentRangeEnd w:id="86"/>
      <w:r w:rsidR="00892FBA">
        <w:rPr>
          <w:rStyle w:val="CommentReference"/>
        </w:rPr>
        <w:commentReference w:id="86"/>
      </w:r>
      <w:r>
        <w:t xml:space="preserve">to assess recovery against a benchmark. This report represents </w:t>
      </w:r>
      <w:r w:rsidR="00E76744">
        <w:t>202</w:t>
      </w:r>
      <w:r w:rsidR="00E734CC">
        <w:t>3</w:t>
      </w:r>
      <w:r w:rsidR="00953EF6">
        <w:t xml:space="preserve"> monitoring</w:t>
      </w:r>
      <w:r w:rsidR="00E17EFF">
        <w:t xml:space="preserve"> at WAFB as the fourth year of monitoring at a PDM site. </w:t>
      </w:r>
    </w:p>
    <w:p w14:paraId="197801FD" w14:textId="77777777" w:rsidR="003C32CE" w:rsidRDefault="003C32CE" w:rsidP="00F06B7C">
      <w:pPr>
        <w:ind w:left="9" w:right="208" w:firstLine="0"/>
      </w:pPr>
    </w:p>
    <w:p w14:paraId="2BF106E7" w14:textId="77777777" w:rsidR="001F4F2E" w:rsidRDefault="00C918AE">
      <w:pPr>
        <w:pStyle w:val="Heading2"/>
        <w:ind w:left="-5"/>
      </w:pPr>
      <w:bookmarkStart w:id="87" w:name="_Toc160515006"/>
      <w:r>
        <w:t>Life history</w:t>
      </w:r>
      <w:bookmarkEnd w:id="87"/>
      <w:r>
        <w:t xml:space="preserve"> </w:t>
      </w:r>
    </w:p>
    <w:p w14:paraId="58A2840A" w14:textId="3926EF74" w:rsidR="003C32CE" w:rsidRDefault="00C918AE">
      <w:pPr>
        <w:ind w:left="9" w:right="208"/>
      </w:pPr>
      <w:r>
        <w:rPr>
          <w:i/>
        </w:rPr>
        <w:t xml:space="preserve"> </w:t>
      </w:r>
      <w:r>
        <w:rPr>
          <w:i/>
        </w:rPr>
        <w:tab/>
      </w:r>
      <w:r>
        <w:t>COBP was first reported to be a biennial (Raven and Gregory 1972), but demographic monitoring suggests that it is a short-lived perennial (Floyd 1995a, Floyd and Ranker 1998</w:t>
      </w:r>
      <w:r w:rsidR="003D6F2E">
        <w:t>, Stears 2022</w:t>
      </w:r>
      <w:r>
        <w:t>).  COBP reproduces strictly by seed</w:t>
      </w:r>
      <w:r w:rsidR="003C32CE">
        <w:t>, growing into vegetative plants as rosette</w:t>
      </w:r>
      <w:r w:rsidR="00036328">
        <w:t>s</w:t>
      </w:r>
      <w:r w:rsidR="003C32CE">
        <w:t xml:space="preserve"> of flat leaves appressed to the ground, </w:t>
      </w:r>
      <w:r w:rsidR="00036328">
        <w:t xml:space="preserve">in </w:t>
      </w:r>
      <w:r w:rsidR="003C32CE">
        <w:t>later years sending up a flowering stalk</w:t>
      </w:r>
      <w:r w:rsidR="007C73C0">
        <w:t>. The species</w:t>
      </w:r>
      <w:r w:rsidR="003C32CE">
        <w:t xml:space="preserve"> flower</w:t>
      </w:r>
      <w:r w:rsidR="00514A59">
        <w:t>s</w:t>
      </w:r>
      <w:r w:rsidR="003C32CE">
        <w:t xml:space="preserve"> once and die</w:t>
      </w:r>
      <w:r w:rsidR="00514A59">
        <w:t>s</w:t>
      </w:r>
      <w:r w:rsidR="007C73C0">
        <w:t xml:space="preserve"> (referred to as semelparous; also </w:t>
      </w:r>
      <w:r w:rsidR="003D1FC7">
        <w:t>called monocarpic</w:t>
      </w:r>
      <w:r w:rsidR="007C73C0">
        <w:t>)</w:t>
      </w:r>
      <w:r>
        <w:t xml:space="preserve">. </w:t>
      </w:r>
      <w:r w:rsidR="003C32CE">
        <w:t xml:space="preserve">Germination and bolting both start </w:t>
      </w:r>
      <w:r w:rsidR="001F293C">
        <w:t>in the first half of the growing season.</w:t>
      </w:r>
      <w:r>
        <w:t xml:space="preserve"> </w:t>
      </w:r>
    </w:p>
    <w:p w14:paraId="6DB04F58" w14:textId="77777777" w:rsidR="003C32CE" w:rsidRDefault="003C32CE">
      <w:pPr>
        <w:ind w:left="9" w:right="208"/>
      </w:pPr>
    </w:p>
    <w:p w14:paraId="1FE0C966" w14:textId="77777777" w:rsidR="001F4F2E" w:rsidRDefault="00C918AE">
      <w:pPr>
        <w:pStyle w:val="Heading2"/>
        <w:ind w:left="-5"/>
      </w:pPr>
      <w:bookmarkStart w:id="88" w:name="_Toc160515007"/>
      <w:r>
        <w:t>Population biology</w:t>
      </w:r>
      <w:bookmarkEnd w:id="88"/>
      <w:r>
        <w:t xml:space="preserve"> </w:t>
      </w:r>
    </w:p>
    <w:p w14:paraId="0D9B0D39" w14:textId="72E4EC69" w:rsidR="001F293C" w:rsidRDefault="00C918AE">
      <w:pPr>
        <w:ind w:left="9" w:right="208"/>
      </w:pPr>
      <w:r>
        <w:t xml:space="preserve"> </w:t>
      </w:r>
      <w:r>
        <w:tab/>
        <w:t xml:space="preserve">COBP on WAFB </w:t>
      </w:r>
      <w:ins w:id="89" w:author="Stears, Alice E" w:date="2024-03-26T11:44:00Z">
        <w:r w:rsidR="002A5D25">
          <w:t xml:space="preserve">can be found along three creek </w:t>
        </w:r>
      </w:ins>
      <w:ins w:id="90" w:author="Stears, Alice E" w:date="2024-03-26T11:45:00Z">
        <w:r w:rsidR="002A5D25">
          <w:t>drainages—</w:t>
        </w:r>
      </w:ins>
      <w:ins w:id="91" w:author="Stears, Alice E" w:date="2024-03-26T11:44:00Z">
        <w:r w:rsidR="002A5D25">
          <w:t>Crow Creek and its two tributaries (Diamond and Unnamed Creeks)</w:t>
        </w:r>
      </w:ins>
      <w:ins w:id="92" w:author="Stears, Alice E" w:date="2024-03-26T11:45:00Z">
        <w:r w:rsidR="002A5D25">
          <w:t>—and have been v</w:t>
        </w:r>
      </w:ins>
      <w:del w:id="93" w:author="Stears, Alice E" w:date="2024-03-26T11:45:00Z">
        <w:r w:rsidDel="002A5D25">
          <w:delText>has v</w:delText>
        </w:r>
      </w:del>
      <w:r>
        <w:t xml:space="preserve">ariously </w:t>
      </w:r>
      <w:del w:id="94" w:author="Stears, Alice E" w:date="2024-03-26T11:45:00Z">
        <w:r w:rsidDel="002A5D25">
          <w:delText xml:space="preserve">been </w:delText>
        </w:r>
      </w:del>
      <w:r>
        <w:t>referred to as representing one, two, or three populations</w:t>
      </w:r>
      <w:del w:id="95" w:author="Stears, Alice E" w:date="2024-03-26T11:45:00Z">
        <w:r w:rsidDel="002A5D25">
          <w:delText>, on</w:delText>
        </w:r>
      </w:del>
      <w:del w:id="96" w:author="Stears, Alice E" w:date="2024-03-26T11:44:00Z">
        <w:r w:rsidDel="002A5D25">
          <w:delText xml:space="preserve"> </w:delText>
        </w:r>
        <w:r w:rsidR="00400CF7" w:rsidDel="002A5D25">
          <w:delText xml:space="preserve">Crow Creek and its </w:delText>
        </w:r>
        <w:r w:rsidR="005C196F" w:rsidDel="002A5D25">
          <w:delText xml:space="preserve">two </w:delText>
        </w:r>
        <w:r w:rsidR="00400CF7" w:rsidDel="002A5D25">
          <w:delText>tributaries</w:delText>
        </w:r>
        <w:r w:rsidR="003D6F2E" w:rsidDel="002A5D25">
          <w:delText xml:space="preserve"> (Diamond and Unnamed Creeks)</w:delText>
        </w:r>
      </w:del>
      <w:r>
        <w:t>.</w:t>
      </w:r>
      <w:ins w:id="97" w:author="Stears, Alice E" w:date="2024-03-26T11:46:00Z">
        <w:r w:rsidR="002A5D25">
          <w:t xml:space="preserve"> </w:t>
        </w:r>
      </w:ins>
      <w:del w:id="98" w:author="Stears, Alice E" w:date="2024-03-26T11:46:00Z">
        <w:r w:rsidDel="002A5D25">
          <w:delText xml:space="preserve">  </w:delText>
        </w:r>
      </w:del>
      <w:r w:rsidR="000B7FB2">
        <w:t>We</w:t>
      </w:r>
      <w:r>
        <w:t xml:space="preserve"> refer to </w:t>
      </w:r>
      <w:del w:id="99" w:author="Stears, Alice E" w:date="2024-03-26T11:46:00Z">
        <w:r w:rsidR="000B7FB2" w:rsidDel="002A5D25">
          <w:delText xml:space="preserve">it </w:delText>
        </w:r>
        <w:r w:rsidDel="002A5D25">
          <w:delText xml:space="preserve">as </w:delText>
        </w:r>
      </w:del>
      <w:r>
        <w:t>one</w:t>
      </w:r>
      <w:ins w:id="100" w:author="Stears, Alice E" w:date="2024-03-26T11:46:00Z">
        <w:r w:rsidR="002A5D25">
          <w:t xml:space="preserve">, base-wide </w:t>
        </w:r>
      </w:ins>
      <w:del w:id="101" w:author="Stears, Alice E" w:date="2024-03-26T11:46:00Z">
        <w:r w:rsidDel="002A5D25">
          <w:delText xml:space="preserve"> </w:delText>
        </w:r>
      </w:del>
      <w:r>
        <w:t xml:space="preserve">population </w:t>
      </w:r>
      <w:r w:rsidR="00D37D63">
        <w:t xml:space="preserve">comprised of three subpopulations </w:t>
      </w:r>
      <w:r>
        <w:t xml:space="preserve">because the species’ distribution is confluent on two </w:t>
      </w:r>
      <w:r w:rsidR="00CB35CE">
        <w:t>creeks</w:t>
      </w:r>
      <w:r>
        <w:t xml:space="preserve">, was likely to have been confluent on the third </w:t>
      </w:r>
      <w:r w:rsidR="00CB35CE">
        <w:t>creek</w:t>
      </w:r>
      <w:r>
        <w:t xml:space="preserve"> prior</w:t>
      </w:r>
      <w:r w:rsidR="007E1982">
        <w:t xml:space="preserve"> to Base</w:t>
      </w:r>
      <w:r w:rsidR="00FA3B10">
        <w:t xml:space="preserve"> construction</w:t>
      </w:r>
      <w:r w:rsidR="007E1982">
        <w:t>,</w:t>
      </w:r>
      <w:r w:rsidR="00EE0022">
        <w:t xml:space="preserve"> and</w:t>
      </w:r>
      <w:r>
        <w:t xml:space="preserve"> </w:t>
      </w:r>
      <w:r w:rsidR="001F293C">
        <w:t xml:space="preserve">the creeks are </w:t>
      </w:r>
      <w:r>
        <w:t>within 1.5 km of one another</w:t>
      </w:r>
      <w:r w:rsidR="00EE0022">
        <w:t xml:space="preserve">. </w:t>
      </w:r>
      <w:r w:rsidR="001F293C">
        <w:t>T</w:t>
      </w:r>
      <w:r>
        <w:t xml:space="preserve">here is high likelihood of genetic exchange via lepidopteran pollination vectors traveling between </w:t>
      </w:r>
      <w:r w:rsidR="00CB35CE">
        <w:t>creeks</w:t>
      </w:r>
      <w:r>
        <w:t xml:space="preserve">. </w:t>
      </w:r>
      <w:r w:rsidR="001F293C">
        <w:t xml:space="preserve">This is </w:t>
      </w:r>
      <w:del w:id="102" w:author="Stears, Alice E" w:date="2024-03-26T11:47:00Z">
        <w:r w:rsidR="001F293C" w:rsidDel="002A5D25">
          <w:delText>consistent with</w:delText>
        </w:r>
      </w:del>
      <w:ins w:id="103" w:author="Stears, Alice E" w:date="2024-03-26T11:47:00Z">
        <w:r w:rsidR="002A5D25">
          <w:t>supported by</w:t>
        </w:r>
      </w:ins>
      <w:r w:rsidR="001F293C">
        <w:t xml:space="preserve"> genetic</w:t>
      </w:r>
      <w:ins w:id="104" w:author="Stears, Alice E" w:date="2024-03-26T11:47:00Z">
        <w:r w:rsidR="002A5D25">
          <w:t xml:space="preserve"> </w:t>
        </w:r>
      </w:ins>
      <w:del w:id="105" w:author="Stears, Alice E" w:date="2024-03-26T11:47:00Z">
        <w:r w:rsidR="001F293C" w:rsidDel="002A5D25">
          <w:delText xml:space="preserve">s results </w:delText>
        </w:r>
      </w:del>
      <w:ins w:id="106" w:author="Stears, Alice E" w:date="2024-03-26T11:47:00Z">
        <w:r w:rsidR="002A5D25">
          <w:t xml:space="preserve">analysis </w:t>
        </w:r>
      </w:ins>
      <w:r w:rsidR="001F293C">
        <w:t xml:space="preserve">to date that include </w:t>
      </w:r>
      <w:commentRangeStart w:id="107"/>
      <w:r w:rsidR="001F293C">
        <w:t xml:space="preserve">Inter-simple </w:t>
      </w:r>
      <w:r w:rsidR="001F293C">
        <w:lastRenderedPageBreak/>
        <w:t>Sequence Repeat (Brown 1999, 2000; Tuthill and Brown 2003) and earlier gel electrophoresis</w:t>
      </w:r>
      <w:commentRangeEnd w:id="107"/>
      <w:r w:rsidR="002A5D25">
        <w:rPr>
          <w:rStyle w:val="CommentReference"/>
        </w:rPr>
        <w:commentReference w:id="107"/>
      </w:r>
      <w:r w:rsidR="001F293C">
        <w:t xml:space="preserve"> (Floyd 1995a). </w:t>
      </w:r>
    </w:p>
    <w:p w14:paraId="1056FBE8" w14:textId="77777777" w:rsidR="001F293C" w:rsidRDefault="001F293C">
      <w:pPr>
        <w:ind w:left="9" w:right="208"/>
      </w:pPr>
      <w:r>
        <w:t xml:space="preserve">  </w:t>
      </w:r>
    </w:p>
    <w:p w14:paraId="740AAF98" w14:textId="77777777" w:rsidR="001F4F2E" w:rsidRDefault="00C918AE">
      <w:pPr>
        <w:pStyle w:val="Heading1"/>
        <w:ind w:right="218"/>
        <w:jc w:val="center"/>
      </w:pPr>
      <w:bookmarkStart w:id="108" w:name="_Toc160515008"/>
      <w:r>
        <w:t>STUDY AREA</w:t>
      </w:r>
      <w:bookmarkEnd w:id="108"/>
      <w:r>
        <w:t xml:space="preserve"> </w:t>
      </w:r>
    </w:p>
    <w:p w14:paraId="58FF62E3" w14:textId="77777777" w:rsidR="001F4F2E" w:rsidRDefault="00C918AE" w:rsidP="00A63993">
      <w:pPr>
        <w:pStyle w:val="Heading2"/>
        <w:ind w:right="218"/>
      </w:pPr>
      <w:bookmarkStart w:id="109" w:name="_Toc160515009"/>
      <w:r>
        <w:t>Location</w:t>
      </w:r>
      <w:bookmarkEnd w:id="109"/>
      <w:r>
        <w:t xml:space="preserve"> </w:t>
      </w:r>
    </w:p>
    <w:p w14:paraId="5881844B" w14:textId="04558F58" w:rsidR="001F4F2E" w:rsidRDefault="00516E79" w:rsidP="0030279C">
      <w:pPr>
        <w:ind w:left="9" w:right="208"/>
      </w:pPr>
      <w:r>
        <w:rPr>
          <w:noProof/>
        </w:rPr>
        <mc:AlternateContent>
          <mc:Choice Requires="wps">
            <w:drawing>
              <wp:anchor distT="45720" distB="45720" distL="114300" distR="114300" simplePos="0" relativeHeight="251670528" behindDoc="0" locked="0" layoutInCell="1" allowOverlap="1" wp14:anchorId="04EF2A33" wp14:editId="663286D2">
                <wp:simplePos x="0" y="0"/>
                <wp:positionH relativeFrom="margin">
                  <wp:align>right</wp:align>
                </wp:positionH>
                <wp:positionV relativeFrom="paragraph">
                  <wp:posOffset>10795</wp:posOffset>
                </wp:positionV>
                <wp:extent cx="3606800" cy="4699000"/>
                <wp:effectExtent l="0" t="0" r="0" b="6350"/>
                <wp:wrapSquare wrapText="bothSides"/>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0" cy="4699000"/>
                        </a:xfrm>
                        <a:prstGeom prst="rect">
                          <a:avLst/>
                        </a:prstGeom>
                        <a:solidFill>
                          <a:srgbClr val="FFFFFF"/>
                        </a:solidFill>
                        <a:ln w="9525">
                          <a:noFill/>
                          <a:miter lim="800000"/>
                          <a:headEnd/>
                          <a:tailEnd/>
                        </a:ln>
                      </wps:spPr>
                      <wps:txbx>
                        <w:txbxContent>
                          <w:p w14:paraId="05C8C36D" w14:textId="77777777" w:rsidR="00C4278A" w:rsidRDefault="00C4278A">
                            <w:r w:rsidRPr="00516E79">
                              <w:rPr>
                                <w:noProof/>
                              </w:rPr>
                              <w:drawing>
                                <wp:inline distT="0" distB="0" distL="0" distR="0" wp14:anchorId="0C7C4406" wp14:editId="164A462A">
                                  <wp:extent cx="3453765" cy="4533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57073" cy="453824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EF2A33" id="_x0000_s1027" type="#_x0000_t202" style="position:absolute;left:0;text-align:left;margin-left:232.8pt;margin-top:.85pt;width:284pt;height:370pt;z-index:251670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" stroked="f">
                <v:textbox>
                  <w:txbxContent>
                    <w:p w14:paraId="05C8C36D" w14:textId="77777777" w:rsidR="00C4278A" w:rsidRDefault="00C4278A">
                      <w:r w:rsidRPr="00516E79">
                        <w:rPr>
                          <w:noProof/>
                        </w:rPr>
                        <w:drawing>
                          <wp:inline distT="0" distB="0" distL="0" distR="0" wp14:anchorId="0C7C4406" wp14:editId="164A462A">
                            <wp:extent cx="3453765" cy="4533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57073" cy="4538243"/>
                                    </a:xfrm>
                                    <a:prstGeom prst="rect">
                                      <a:avLst/>
                                    </a:prstGeom>
                                    <a:noFill/>
                                    <a:ln>
                                      <a:noFill/>
                                    </a:ln>
                                  </pic:spPr>
                                </pic:pic>
                              </a:graphicData>
                            </a:graphic>
                          </wp:inline>
                        </w:drawing>
                      </w:r>
                    </w:p>
                  </w:txbxContent>
                </v:textbox>
                <w10:wrap type="square" anchorx="margin"/>
              </v:shape>
            </w:pict>
          </mc:Fallback>
        </mc:AlternateContent>
      </w:r>
      <w:r w:rsidR="00C918AE">
        <w:t xml:space="preserve"> </w:t>
      </w:r>
      <w:r w:rsidR="00C918AE">
        <w:tab/>
        <w:t>The study area is located on WAFB immediately west of Cheyenne (41</w:t>
      </w:r>
      <w:r w:rsidR="00C918AE">
        <w:rPr>
          <w:rFonts w:ascii="Arial" w:eastAsia="Arial" w:hAnsi="Arial" w:cs="Arial"/>
        </w:rPr>
        <w:t>°</w:t>
      </w:r>
      <w:r w:rsidR="00C918AE">
        <w:t xml:space="preserve"> 07’N 104</w:t>
      </w:r>
      <w:r w:rsidR="00C918AE">
        <w:rPr>
          <w:rFonts w:ascii="Arial" w:eastAsia="Arial" w:hAnsi="Arial" w:cs="Arial"/>
        </w:rPr>
        <w:t>°</w:t>
      </w:r>
      <w:r w:rsidR="00C918AE">
        <w:t xml:space="preserve"> 52’W) in Laramie County, Wyoming.  COBP</w:t>
      </w:r>
      <w:r w:rsidR="00C918AE">
        <w:rPr>
          <w:i/>
        </w:rPr>
        <w:t xml:space="preserve"> </w:t>
      </w:r>
      <w:r w:rsidR="00C918AE">
        <w:t xml:space="preserve">occupies riparian habitat along Crow Creek, Diamond Creek, and an unnamed, ephemeral creek (hereafter referred to as Unnamed Creek) (Figure 1).  </w:t>
      </w:r>
      <w:r w:rsidR="00B575CE">
        <w:t>Occupied riparian corridor habitat on t</w:t>
      </w:r>
      <w:r w:rsidR="00C918AE">
        <w:t xml:space="preserve">he creeks span approximately </w:t>
      </w:r>
      <w:r w:rsidR="0030279C">
        <w:t>5.1</w:t>
      </w:r>
      <w:r w:rsidR="00C918AE">
        <w:t xml:space="preserve"> km (</w:t>
      </w:r>
      <w:r w:rsidR="0030279C">
        <w:t>3.2</w:t>
      </w:r>
      <w:r w:rsidR="00C918AE">
        <w:t xml:space="preserve"> miles)</w:t>
      </w:r>
      <w:r w:rsidR="00B575CE">
        <w:t>.</w:t>
      </w:r>
      <w:r w:rsidR="002A0008">
        <w:t xml:space="preserve"> </w:t>
      </w:r>
      <w:r w:rsidR="00036328">
        <w:t>COBP di</w:t>
      </w:r>
      <w:r w:rsidR="002A0008">
        <w:t xml:space="preserve">stribution </w:t>
      </w:r>
      <w:r w:rsidR="00C918AE">
        <w:t xml:space="preserve">is discontinuous </w:t>
      </w:r>
      <w:r w:rsidR="00036328">
        <w:t xml:space="preserve">on the creeks </w:t>
      </w:r>
      <w:r w:rsidR="00C918AE">
        <w:t>and the cumulative occupied habitat is about 5 ha (12.4 ac).  The creeks are low</w:t>
      </w:r>
      <w:r w:rsidR="002A0008">
        <w:t>-</w:t>
      </w:r>
      <w:r w:rsidR="00C918AE">
        <w:t xml:space="preserve">gradient drainages </w:t>
      </w:r>
      <w:r w:rsidR="00E366CC">
        <w:t xml:space="preserve">in open high plains </w:t>
      </w:r>
      <w:r w:rsidR="00C918AE">
        <w:t xml:space="preserve">at 1862-1887 m (6110-6190 ft) elevation with a relief of </w:t>
      </w:r>
      <w:r w:rsidR="002A0008">
        <w:t>about</w:t>
      </w:r>
      <w:r w:rsidR="00C918AE">
        <w:t xml:space="preserve"> 5.7 m per km (ca 30 ft per mile).  Most occupied habitat is undeveloped and relatively undisturbed on WAFB</w:t>
      </w:r>
      <w:r w:rsidR="007649CF">
        <w:t>.</w:t>
      </w:r>
      <w:r w:rsidR="00254019">
        <w:t xml:space="preserve">  </w:t>
      </w:r>
    </w:p>
    <w:p w14:paraId="7BBD0550" w14:textId="77777777" w:rsidR="001F4F2E" w:rsidRDefault="00916310">
      <w:pPr>
        <w:ind w:left="9" w:right="6573"/>
      </w:pPr>
      <w:r>
        <w:t xml:space="preserve"> </w:t>
      </w:r>
      <w:r w:rsidR="00C918AE">
        <w:t xml:space="preserve">  </w:t>
      </w:r>
    </w:p>
    <w:p w14:paraId="1EB8634A" w14:textId="77777777" w:rsidR="001F4F2E" w:rsidRDefault="00C918AE">
      <w:pPr>
        <w:pStyle w:val="Heading3"/>
        <w:ind w:left="-5"/>
      </w:pPr>
      <w:r>
        <w:t xml:space="preserve">Hydrology </w:t>
      </w:r>
      <w:r w:rsidR="00437514">
        <w:t xml:space="preserve">and </w:t>
      </w:r>
      <w:r w:rsidR="00BE696C">
        <w:t>Habitat</w:t>
      </w:r>
    </w:p>
    <w:p w14:paraId="22C5D824" w14:textId="092E99F0" w:rsidR="001F4F2E" w:rsidRDefault="00910544">
      <w:pPr>
        <w:ind w:left="9" w:right="208"/>
      </w:pPr>
      <w:r>
        <w:rPr>
          <w:noProof/>
        </w:rPr>
        <mc:AlternateContent>
          <mc:Choice Requires="wps">
            <w:drawing>
              <wp:anchor distT="45720" distB="45720" distL="114300" distR="114300" simplePos="0" relativeHeight="251703296" behindDoc="0" locked="0" layoutInCell="1" allowOverlap="1" wp14:anchorId="39E0D785" wp14:editId="6D4CDE0C">
                <wp:simplePos x="0" y="0"/>
                <wp:positionH relativeFrom="column">
                  <wp:posOffset>2565400</wp:posOffset>
                </wp:positionH>
                <wp:positionV relativeFrom="paragraph">
                  <wp:posOffset>437515</wp:posOffset>
                </wp:positionV>
                <wp:extent cx="3365500" cy="1404620"/>
                <wp:effectExtent l="0" t="0" r="6350" b="4445"/>
                <wp:wrapSquare wrapText="bothSides"/>
                <wp:docPr id="11566020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0" cy="1404620"/>
                        </a:xfrm>
                        <a:prstGeom prst="rect">
                          <a:avLst/>
                        </a:prstGeom>
                        <a:solidFill>
                          <a:srgbClr val="FFFFFF"/>
                        </a:solidFill>
                        <a:ln w="9525">
                          <a:noFill/>
                          <a:miter lim="800000"/>
                          <a:headEnd/>
                          <a:tailEnd/>
                        </a:ln>
                      </wps:spPr>
                      <wps:txbx>
                        <w:txbxContent>
                          <w:p w14:paraId="2460B96F" w14:textId="6DC2E7CA" w:rsidR="00910544" w:rsidRDefault="00910544">
                            <w:r w:rsidRPr="00910544">
                              <w:t>Figure 1. Distribution of Colorado butterfly plant (</w:t>
                            </w:r>
                            <w:r w:rsidRPr="00910544">
                              <w:rPr>
                                <w:i/>
                                <w:iCs/>
                              </w:rPr>
                              <w:t>Oenothera coloradensis</w:t>
                            </w:r>
                            <w:r w:rsidRPr="00910544">
                              <w:t>) habitat on F. E. Warren Air Force Base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E0D785" id="_x0000_s1028" type="#_x0000_t202" style="position:absolute;left:0;text-align:left;margin-left:202pt;margin-top:34.45pt;width:265pt;height:110.6pt;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" stroked="f">
                <v:textbox style="mso-fit-shape-to-text:t">
                  <w:txbxContent>
                    <w:p w14:paraId="2460B96F" w14:textId="6DC2E7CA" w:rsidR="00910544" w:rsidRDefault="00910544">
                      <w:r w:rsidRPr="00910544">
                        <w:t>Figure 1. Distribution of Colorado butterfly plant (</w:t>
                      </w:r>
                      <w:r w:rsidRPr="00910544">
                        <w:rPr>
                          <w:i/>
                          <w:iCs/>
                        </w:rPr>
                        <w:t>Oenothera coloradensis</w:t>
                      </w:r>
                      <w:r w:rsidRPr="00910544">
                        <w:t>) habitat on F. E. Warren Air Force Base</w:t>
                      </w:r>
                    </w:p>
                  </w:txbxContent>
                </v:textbox>
                <w10:wrap type="square"/>
              </v:shape>
            </w:pict>
          </mc:Fallback>
        </mc:AlternateContent>
      </w:r>
      <w:r w:rsidR="00C918AE">
        <w:t xml:space="preserve"> </w:t>
      </w:r>
      <w:r w:rsidR="00C918AE">
        <w:tab/>
      </w:r>
      <w:r w:rsidR="00F63975" w:rsidRPr="00F63975">
        <w:t xml:space="preserve">Occupied habitat lies in broad, gentle valleys. </w:t>
      </w:r>
      <w:r w:rsidR="00C918AE">
        <w:t>Crow Creek is the largest of the three creeks occupie</w:t>
      </w:r>
      <w:r w:rsidR="00C92625">
        <w:t>d by COBP plant on WAFB</w:t>
      </w:r>
      <w:r w:rsidR="00550E66">
        <w:t xml:space="preserve">.  </w:t>
      </w:r>
      <w:r w:rsidR="00C918AE">
        <w:t xml:space="preserve">It has perennial flow, a large watershed, and impoundments </w:t>
      </w:r>
      <w:r w:rsidR="00550E66">
        <w:t>that include the</w:t>
      </w:r>
      <w:r w:rsidR="00294BDE">
        <w:t xml:space="preserve"> municipal water source for Cheyenne</w:t>
      </w:r>
      <w:r w:rsidR="009C532A">
        <w:t>,</w:t>
      </w:r>
      <w:ins w:id="110" w:author="Stears, Alice E" w:date="2024-03-26T12:02:00Z">
        <w:r w:rsidR="00122753">
          <w:t xml:space="preserve"> which is</w:t>
        </w:r>
      </w:ins>
      <w:r w:rsidR="009C532A">
        <w:t xml:space="preserve"> also used for irrigation</w:t>
      </w:r>
      <w:r w:rsidR="00C918AE">
        <w:t xml:space="preserve">.  </w:t>
      </w:r>
      <w:r w:rsidR="00E366CC" w:rsidRPr="00E366CC">
        <w:t xml:space="preserve">Diamond Creek and Unnamed Creek are its tributaries.  </w:t>
      </w:r>
      <w:r w:rsidR="00C918AE">
        <w:t xml:space="preserve">Though climate </w:t>
      </w:r>
      <w:r w:rsidR="00E84632">
        <w:t>is uniform across WAFB, hydrology</w:t>
      </w:r>
      <w:r w:rsidR="00D55C08">
        <w:t xml:space="preserve"> </w:t>
      </w:r>
      <w:r w:rsidR="00254019">
        <w:t xml:space="preserve">differs between creeks, as do </w:t>
      </w:r>
      <w:del w:id="111" w:author="Stears, Alice E" w:date="2024-03-26T12:02:00Z">
        <w:r w:rsidR="00D55C08" w:rsidDel="00122753">
          <w:delText>associated</w:delText>
        </w:r>
        <w:r w:rsidR="00E84632" w:rsidDel="00122753">
          <w:delText xml:space="preserve"> </w:delText>
        </w:r>
      </w:del>
      <w:r w:rsidR="00916310">
        <w:t>s</w:t>
      </w:r>
      <w:r w:rsidR="00E84632">
        <w:t>oils and vegetation</w:t>
      </w:r>
      <w:r w:rsidR="00254019">
        <w:t xml:space="preserve">. </w:t>
      </w:r>
      <w:r w:rsidR="00E84632">
        <w:t xml:space="preserve"> </w:t>
      </w:r>
    </w:p>
    <w:p w14:paraId="1B0190C8" w14:textId="77777777" w:rsidR="00437514" w:rsidRDefault="00437514">
      <w:pPr>
        <w:ind w:left="9" w:right="208"/>
      </w:pPr>
    </w:p>
    <w:p w14:paraId="261C08DF" w14:textId="06216010" w:rsidR="00AB2034" w:rsidRDefault="00E366CC" w:rsidP="00F63975">
      <w:pPr>
        <w:ind w:left="9" w:right="208" w:firstLine="711"/>
      </w:pPr>
      <w:r>
        <w:t xml:space="preserve">Crow Creek </w:t>
      </w:r>
      <w:r w:rsidR="00F63975">
        <w:t xml:space="preserve">habitat </w:t>
      </w:r>
      <w:ins w:id="112" w:author="Stears, Alice E" w:date="2024-03-26T12:04:00Z">
        <w:r w:rsidR="00122753">
          <w:t xml:space="preserve">is open woodland and wet meadows </w:t>
        </w:r>
      </w:ins>
      <w:del w:id="113" w:author="Stears, Alice E" w:date="2024-03-26T12:03:00Z">
        <w:r w:rsidDel="00122753">
          <w:delText>is</w:delText>
        </w:r>
        <w:r w:rsidR="00437514" w:rsidDel="00122753">
          <w:delText xml:space="preserve"> at </w:delText>
        </w:r>
      </w:del>
      <w:r w:rsidR="00B575CE">
        <w:t>border</w:t>
      </w:r>
      <w:ins w:id="114" w:author="Stears, Alice E" w:date="2024-03-26T12:04:00Z">
        <w:r w:rsidR="00122753">
          <w:t>ing</w:t>
        </w:r>
      </w:ins>
      <w:del w:id="115" w:author="Stears, Alice E" w:date="2024-03-26T12:04:00Z">
        <w:r w:rsidR="00B575CE" w:rsidDel="00122753">
          <w:delText>s</w:delText>
        </w:r>
      </w:del>
      <w:r w:rsidR="00437514">
        <w:t xml:space="preserve"> </w:t>
      </w:r>
      <w:del w:id="116" w:author="Stears, Alice E" w:date="2024-03-26T12:03:00Z">
        <w:r w:rsidR="00437514" w:rsidDel="00122753">
          <w:delText xml:space="preserve">of </w:delText>
        </w:r>
      </w:del>
      <w:ins w:id="117" w:author="Stears, Alice E" w:date="2024-03-26T12:03:00Z">
        <w:r w:rsidR="00122753">
          <w:t xml:space="preserve">a </w:t>
        </w:r>
      </w:ins>
      <w:r w:rsidR="00437514">
        <w:t xml:space="preserve">wetland thicket dominated by </w:t>
      </w:r>
      <w:r w:rsidR="00437514">
        <w:rPr>
          <w:i/>
        </w:rPr>
        <w:t xml:space="preserve">Salix </w:t>
      </w:r>
      <w:proofErr w:type="spellStart"/>
      <w:r w:rsidR="00437514">
        <w:rPr>
          <w:i/>
        </w:rPr>
        <w:t>exigua</w:t>
      </w:r>
      <w:proofErr w:type="spellEnd"/>
      <w:r w:rsidR="00437514">
        <w:t xml:space="preserve"> (coyote willow)</w:t>
      </w:r>
      <w:del w:id="118" w:author="Stears, Alice E" w:date="2024-03-26T12:04:00Z">
        <w:r w:rsidR="00437514" w:rsidDel="00122753">
          <w:delText xml:space="preserve">, </w:delText>
        </w:r>
        <w:r w:rsidR="0023010D" w:rsidDel="00122753">
          <w:delText xml:space="preserve">in </w:delText>
        </w:r>
        <w:r w:rsidR="00437514" w:rsidDel="00122753">
          <w:delText>open woodland</w:delText>
        </w:r>
        <w:r w:rsidR="007C73C0" w:rsidDel="00122753">
          <w:delText>,</w:delText>
        </w:r>
        <w:r w:rsidR="00437514" w:rsidDel="00122753">
          <w:delText xml:space="preserve"> and </w:delText>
        </w:r>
        <w:r w:rsidR="007C73C0" w:rsidDel="00122753">
          <w:delText xml:space="preserve">in </w:delText>
        </w:r>
        <w:r w:rsidR="00437514" w:rsidDel="00122753">
          <w:delText>wet meadow</w:delText>
        </w:r>
        <w:r w:rsidR="00F63975" w:rsidDel="00122753">
          <w:delText>s</w:delText>
        </w:r>
      </w:del>
      <w:r w:rsidR="00437514">
        <w:t xml:space="preserve">.  </w:t>
      </w:r>
      <w:del w:id="119" w:author="Stears, Alice E" w:date="2024-03-26T12:04:00Z">
        <w:r w:rsidR="00437514" w:rsidDel="00122753">
          <w:delText xml:space="preserve">  </w:delText>
        </w:r>
      </w:del>
      <w:r w:rsidR="00437514">
        <w:t xml:space="preserve">Diamond Creek </w:t>
      </w:r>
      <w:r>
        <w:t xml:space="preserve">habitat </w:t>
      </w:r>
      <w:r w:rsidR="007C73C0">
        <w:t>is in extensive wet meadow</w:t>
      </w:r>
      <w:del w:id="120" w:author="Stears, Alice E" w:date="2024-03-26T12:06:00Z">
        <w:r w:rsidR="007C73C0" w:rsidDel="00122753">
          <w:delText>s</w:delText>
        </w:r>
      </w:del>
      <w:r w:rsidR="007C73C0">
        <w:t xml:space="preserve"> </w:t>
      </w:r>
      <w:ins w:id="121" w:author="Stears, Alice E" w:date="2024-03-26T12:07:00Z">
        <w:r w:rsidR="00122753">
          <w:t xml:space="preserve">along the meandered creek </w:t>
        </w:r>
      </w:ins>
      <w:r w:rsidR="007C73C0">
        <w:t>that lie</w:t>
      </w:r>
      <w:ins w:id="122" w:author="Stears, Alice E" w:date="2024-03-26T12:06:00Z">
        <w:r w:rsidR="00122753">
          <w:t>s</w:t>
        </w:r>
      </w:ins>
      <w:r w:rsidR="00437514">
        <w:t xml:space="preserve"> below a relatively steep, north-facing valley slope</w:t>
      </w:r>
      <w:del w:id="123" w:author="Stears, Alice E" w:date="2024-03-26T12:07:00Z">
        <w:r w:rsidR="007C73C0" w:rsidDel="00122753">
          <w:delText>.</w:delText>
        </w:r>
      </w:del>
      <w:del w:id="124" w:author="Stears, Alice E" w:date="2024-03-26T12:06:00Z">
        <w:r w:rsidR="00437514" w:rsidDel="00122753">
          <w:delText xml:space="preserve"> </w:delText>
        </w:r>
        <w:r w:rsidR="00F63975" w:rsidDel="00122753">
          <w:delText xml:space="preserve">along the </w:delText>
        </w:r>
        <w:r w:rsidDel="00122753">
          <w:delText xml:space="preserve">meandered </w:delText>
        </w:r>
        <w:r w:rsidR="00F63975" w:rsidDel="00122753">
          <w:delText>creek</w:delText>
        </w:r>
      </w:del>
      <w:ins w:id="125" w:author="Stears, Alice E" w:date="2024-03-26T12:07:00Z">
        <w:r w:rsidR="00122753">
          <w:t xml:space="preserve">, </w:t>
        </w:r>
      </w:ins>
      <w:del w:id="126" w:author="Stears, Alice E" w:date="2024-03-26T12:07:00Z">
        <w:r w:rsidR="007C73C0" w:rsidDel="00122753">
          <w:delText xml:space="preserve">; </w:delText>
        </w:r>
      </w:del>
      <w:r w:rsidR="007C73C0">
        <w:t xml:space="preserve">in addition to a </w:t>
      </w:r>
      <w:r w:rsidR="00437514">
        <w:t xml:space="preserve">narrow, wooded segment at the </w:t>
      </w:r>
      <w:ins w:id="127" w:author="Stears, Alice E" w:date="2024-03-26T12:07:00Z">
        <w:r w:rsidR="00122753">
          <w:t xml:space="preserve">creek’s </w:t>
        </w:r>
      </w:ins>
      <w:r w:rsidR="00437514">
        <w:t xml:space="preserve">mouth.  The Unnamed Creek </w:t>
      </w:r>
      <w:r w:rsidR="007C73C0">
        <w:t xml:space="preserve">habitat is </w:t>
      </w:r>
      <w:ins w:id="128" w:author="Stears, Alice E" w:date="2024-03-26T12:10:00Z">
        <w:r w:rsidR="00122753">
          <w:t xml:space="preserve">in </w:t>
        </w:r>
      </w:ins>
      <w:r w:rsidR="007C73C0">
        <w:t xml:space="preserve">exclusively </w:t>
      </w:r>
      <w:r w:rsidR="00F63975">
        <w:t xml:space="preserve">wet meadow </w:t>
      </w:r>
      <w:r>
        <w:t>in</w:t>
      </w:r>
      <w:r w:rsidR="00F63975" w:rsidRPr="00F63975">
        <w:t xml:space="preserve"> </w:t>
      </w:r>
      <w:r>
        <w:t>a headwater setting</w:t>
      </w:r>
      <w:r w:rsidR="00437514">
        <w:t xml:space="preserve"> with almost no valley relief</w:t>
      </w:r>
      <w:r w:rsidR="00F63975">
        <w:t>.</w:t>
      </w:r>
      <w:r w:rsidR="00437514">
        <w:t xml:space="preserve">   </w:t>
      </w:r>
    </w:p>
    <w:p w14:paraId="1C8D200A" w14:textId="77777777" w:rsidR="00AB2034" w:rsidRDefault="00AB2034" w:rsidP="00437514">
      <w:pPr>
        <w:ind w:left="9" w:right="208" w:firstLine="711"/>
      </w:pPr>
    </w:p>
    <w:p w14:paraId="6D12EEFB" w14:textId="49A2A15D" w:rsidR="00437514" w:rsidRDefault="00BE696C" w:rsidP="00437514">
      <w:pPr>
        <w:ind w:left="9" w:right="208" w:firstLine="711"/>
      </w:pPr>
      <w:r>
        <w:lastRenderedPageBreak/>
        <w:t xml:space="preserve">The riparian areas of the three creeks on WAFB have calcareous, fine loams that include </w:t>
      </w:r>
      <w:proofErr w:type="spellStart"/>
      <w:r>
        <w:t>Fluvaquentic</w:t>
      </w:r>
      <w:proofErr w:type="spellEnd"/>
      <w:r>
        <w:t xml:space="preserve"> </w:t>
      </w:r>
      <w:proofErr w:type="spellStart"/>
      <w:r>
        <w:t>Andoaquolls</w:t>
      </w:r>
      <w:proofErr w:type="spellEnd"/>
      <w:r>
        <w:t xml:space="preserve"> of the </w:t>
      </w:r>
      <w:proofErr w:type="spellStart"/>
      <w:r>
        <w:t>Merden</w:t>
      </w:r>
      <w:proofErr w:type="spellEnd"/>
      <w:r>
        <w:t xml:space="preserve"> series and frigid </w:t>
      </w:r>
      <w:proofErr w:type="spellStart"/>
      <w:r>
        <w:t>Cumulid</w:t>
      </w:r>
      <w:proofErr w:type="spellEnd"/>
      <w:r>
        <w:t xml:space="preserve"> </w:t>
      </w:r>
      <w:proofErr w:type="spellStart"/>
      <w:r>
        <w:t>Enoaquolls</w:t>
      </w:r>
      <w:proofErr w:type="spellEnd"/>
      <w:r>
        <w:t xml:space="preserve"> in the Kovich series (Stevenson 1997), i.e., </w:t>
      </w:r>
      <w:proofErr w:type="spellStart"/>
      <w:r>
        <w:t>subirrigated</w:t>
      </w:r>
      <w:proofErr w:type="spellEnd"/>
      <w:r>
        <w:t xml:space="preserve"> </w:t>
      </w:r>
      <w:proofErr w:type="spellStart"/>
      <w:r>
        <w:t>mollisols</w:t>
      </w:r>
      <w:proofErr w:type="spellEnd"/>
      <w:r>
        <w:t xml:space="preserve"> (</w:t>
      </w:r>
      <w:proofErr w:type="spellStart"/>
      <w:r>
        <w:t>Fertig</w:t>
      </w:r>
      <w:proofErr w:type="spellEnd"/>
      <w:r>
        <w:t xml:space="preserve"> 2000a).  Crow Creek soils are relatively coarse loamy sands that are nutrient-poor, while Diamond Creek and Unnamed Creek have relatively fine sandy loams that have higher nutrient, mineral and organic content (Heidel 2007).</w:t>
      </w:r>
    </w:p>
    <w:p w14:paraId="0A66FABD" w14:textId="77777777" w:rsidR="00437514" w:rsidRDefault="00437514" w:rsidP="00437514">
      <w:pPr>
        <w:ind w:left="9" w:right="208"/>
      </w:pPr>
    </w:p>
    <w:p w14:paraId="2BADD956" w14:textId="2B2047A9" w:rsidR="00437514" w:rsidRDefault="00437514" w:rsidP="00437514">
      <w:pPr>
        <w:ind w:left="9" w:right="208" w:firstLine="711"/>
      </w:pPr>
      <w:r>
        <w:t>Botanists monitoring COBP since 1986 noted certain</w:t>
      </w:r>
      <w:ins w:id="129" w:author="Stears, Alice E" w:date="2024-03-26T12:10:00Z">
        <w:r w:rsidR="00110223">
          <w:t xml:space="preserve"> co-occurring</w:t>
        </w:r>
      </w:ins>
      <w:r>
        <w:t xml:space="preserve"> species becoming more abundant over time.  Large increases in </w:t>
      </w:r>
      <w:r>
        <w:rPr>
          <w:i/>
        </w:rPr>
        <w:t xml:space="preserve">Cirsium </w:t>
      </w:r>
      <w:proofErr w:type="spellStart"/>
      <w:r>
        <w:rPr>
          <w:i/>
        </w:rPr>
        <w:t>arvense</w:t>
      </w:r>
      <w:proofErr w:type="spellEnd"/>
      <w:r>
        <w:rPr>
          <w:i/>
        </w:rPr>
        <w:t xml:space="preserve"> </w:t>
      </w:r>
      <w:r>
        <w:t xml:space="preserve">(Canada thistle), </w:t>
      </w:r>
      <w:r>
        <w:rPr>
          <w:i/>
        </w:rPr>
        <w:t xml:space="preserve">Euphorbia </w:t>
      </w:r>
      <w:proofErr w:type="spellStart"/>
      <w:r>
        <w:rPr>
          <w:i/>
        </w:rPr>
        <w:t>esula</w:t>
      </w:r>
      <w:proofErr w:type="spellEnd"/>
      <w:r>
        <w:t xml:space="preserve"> (leafy spurge), and </w:t>
      </w:r>
      <w:r>
        <w:rPr>
          <w:i/>
        </w:rPr>
        <w:t xml:space="preserve">Salix </w:t>
      </w:r>
      <w:proofErr w:type="spellStart"/>
      <w:r>
        <w:rPr>
          <w:i/>
        </w:rPr>
        <w:t>exigua</w:t>
      </w:r>
      <w:proofErr w:type="spellEnd"/>
      <w:r>
        <w:t xml:space="preserve"> (e.g., Marriott 1988, Marriott and Jones 1988, Fertig 2000b) occurred in the 1990’s through about 2007, particularly on Crow Creek.  </w:t>
      </w:r>
      <w:r w:rsidR="00EB3593">
        <w:t xml:space="preserve">Woody cover and stature increased on Crow Creek in particular, as evidenced by photo point comparisons </w:t>
      </w:r>
      <w:r w:rsidR="00B629B9">
        <w:t xml:space="preserve">between 1984-2006 and surface cover changes evident in comparing aerial imagery between 1941-2000 </w:t>
      </w:r>
      <w:r w:rsidR="00EB3593">
        <w:t xml:space="preserve">(Heidel </w:t>
      </w:r>
      <w:r w:rsidR="00B629B9">
        <w:t>2007</w:t>
      </w:r>
      <w:r w:rsidR="00EB3593">
        <w:t xml:space="preserve">).  </w:t>
      </w:r>
      <w:r w:rsidR="0002387A">
        <w:t xml:space="preserve">Since </w:t>
      </w:r>
      <w:r w:rsidR="00EB3593">
        <w:t>2007</w:t>
      </w:r>
      <w:r w:rsidR="0002387A">
        <w:t xml:space="preserve">, </w:t>
      </w:r>
      <w:r w:rsidR="00BE696C">
        <w:t>botanists noted</w:t>
      </w:r>
      <w:r w:rsidR="0002387A">
        <w:t xml:space="preserve"> a dieback in </w:t>
      </w:r>
      <w:r w:rsidR="0002387A" w:rsidRPr="0033426D">
        <w:rPr>
          <w:i/>
        </w:rPr>
        <w:t>S</w:t>
      </w:r>
      <w:r w:rsidR="00385F3D">
        <w:rPr>
          <w:i/>
        </w:rPr>
        <w:t>.</w:t>
      </w:r>
      <w:r w:rsidR="0002387A" w:rsidRPr="0033426D">
        <w:rPr>
          <w:i/>
        </w:rPr>
        <w:t xml:space="preserve"> </w:t>
      </w:r>
      <w:proofErr w:type="spellStart"/>
      <w:r w:rsidR="0002387A" w:rsidRPr="0033426D">
        <w:rPr>
          <w:i/>
        </w:rPr>
        <w:t>exigua</w:t>
      </w:r>
      <w:proofErr w:type="spellEnd"/>
      <w:r w:rsidR="0002387A">
        <w:t xml:space="preserve"> </w:t>
      </w:r>
      <w:r w:rsidR="00EB3593">
        <w:t xml:space="preserve">on Crow Creek </w:t>
      </w:r>
      <w:r w:rsidR="0002387A">
        <w:t xml:space="preserve">and native species have become increasingly common </w:t>
      </w:r>
      <w:r w:rsidR="00EB3593">
        <w:t>particularly on Diamond and Unnamed creeks</w:t>
      </w:r>
      <w:r w:rsidR="0002387A">
        <w:t xml:space="preserve"> including: </w:t>
      </w:r>
      <w:r w:rsidR="0002387A">
        <w:rPr>
          <w:i/>
        </w:rPr>
        <w:t>Carex praegracilis</w:t>
      </w:r>
      <w:r w:rsidR="0002387A">
        <w:t xml:space="preserve"> (clustered field sedge), </w:t>
      </w:r>
      <w:r w:rsidR="0002387A">
        <w:rPr>
          <w:i/>
        </w:rPr>
        <w:t xml:space="preserve">Muhlenbergia richardsonis </w:t>
      </w:r>
      <w:r w:rsidR="0002387A">
        <w:t xml:space="preserve">(mat muhly), </w:t>
      </w:r>
      <w:r w:rsidR="0002387A">
        <w:rPr>
          <w:i/>
        </w:rPr>
        <w:t>Schizachyrium scoparium</w:t>
      </w:r>
      <w:r w:rsidR="0002387A">
        <w:t xml:space="preserve"> (little bluestem), </w:t>
      </w:r>
      <w:r w:rsidR="0002387A">
        <w:rPr>
          <w:i/>
        </w:rPr>
        <w:t>Panicum virgatum</w:t>
      </w:r>
      <w:r w:rsidR="0002387A">
        <w:t xml:space="preserve"> (switchgrass), and </w:t>
      </w:r>
      <w:r w:rsidR="0002387A">
        <w:rPr>
          <w:i/>
        </w:rPr>
        <w:t>Spartina pectinata</w:t>
      </w:r>
      <w:r w:rsidR="0002387A">
        <w:t xml:space="preserve"> (prairie cordgrass)</w:t>
      </w:r>
      <w:r w:rsidR="00BE696C">
        <w:t xml:space="preserve"> </w:t>
      </w:r>
      <w:r w:rsidR="00295A69">
        <w:t>first noted in 2010 (Heidel and Handley 2011)</w:t>
      </w:r>
      <w:r w:rsidR="0002387A">
        <w:t xml:space="preserve">.  </w:t>
      </w:r>
    </w:p>
    <w:p w14:paraId="47778651" w14:textId="77777777" w:rsidR="001F4F2E" w:rsidRDefault="00C918AE">
      <w:pPr>
        <w:spacing w:after="0" w:line="259" w:lineRule="auto"/>
        <w:ind w:left="0" w:firstLine="0"/>
      </w:pPr>
      <w:r>
        <w:t xml:space="preserve"> </w:t>
      </w:r>
    </w:p>
    <w:p w14:paraId="4F68B59B" w14:textId="19C17769" w:rsidR="00BE696C" w:rsidRDefault="00BE696C" w:rsidP="0044074A">
      <w:pPr>
        <w:spacing w:after="0" w:line="259" w:lineRule="auto"/>
        <w:ind w:left="0" w:firstLine="720"/>
      </w:pPr>
      <w:r>
        <w:t>Land use history of the WAFB riparian corridor habitat is discussed in Heidel et al. (2019)</w:t>
      </w:r>
      <w:r w:rsidR="00636C63">
        <w:t>.  Most</w:t>
      </w:r>
      <w:r>
        <w:t xml:space="preserve"> </w:t>
      </w:r>
      <w:r w:rsidR="00636C63">
        <w:t xml:space="preserve">habitat </w:t>
      </w:r>
      <w:r>
        <w:t xml:space="preserve">differences </w:t>
      </w:r>
      <w:r w:rsidR="00636C63">
        <w:t>and some land use</w:t>
      </w:r>
      <w:r w:rsidR="00837C3C">
        <w:t>s</w:t>
      </w:r>
      <w:r w:rsidR="00636C63">
        <w:t xml:space="preserve"> differ </w:t>
      </w:r>
      <w:r>
        <w:t>between creek segments.</w:t>
      </w:r>
      <w:r w:rsidR="0044074A">
        <w:t xml:space="preserve"> </w:t>
      </w:r>
      <w:ins w:id="130" w:author="Stears, Alice E" w:date="2024-03-27T10:40:00Z">
        <w:r w:rsidR="0044074A">
          <w:t xml:space="preserve">At the outset of annual census efforts on WAFB, </w:t>
        </w:r>
      </w:ins>
      <w:ins w:id="131" w:author="Stears, Alice E" w:date="2024-03-27T10:41:00Z">
        <w:r w:rsidR="0044074A">
          <w:t xml:space="preserve">counts of reproductive individuals were aggregated at the creek level. </w:t>
        </w:r>
      </w:ins>
      <w:del w:id="132" w:author="Stears, Alice E" w:date="2024-03-27T10:41:00Z">
        <w:r w:rsidR="00F63975" w:rsidRPr="00F63975" w:rsidDel="0044074A">
          <w:delText>COBP annual census results on</w:delText>
        </w:r>
        <w:r w:rsidR="008C7D83" w:rsidDel="0044074A">
          <w:delText xml:space="preserve"> </w:delText>
        </w:r>
        <w:r w:rsidR="00F63975" w:rsidRPr="00F63975" w:rsidDel="0044074A">
          <w:delText>WAFB were divided by creek at the onset</w:delText>
        </w:r>
        <w:r w:rsidR="00F63975" w:rsidDel="0044074A">
          <w:delText xml:space="preserve">. </w:delText>
        </w:r>
      </w:del>
      <w:r>
        <w:t>Starting in 1989,</w:t>
      </w:r>
      <w:ins w:id="133" w:author="Stears, Alice E" w:date="2024-03-27T10:41:00Z">
        <w:r w:rsidR="0044074A">
          <w:t xml:space="preserve"> </w:t>
        </w:r>
      </w:ins>
      <w:ins w:id="134" w:author="Stears, Alice E" w:date="2024-03-27T10:43:00Z">
        <w:r w:rsidR="0044074A">
          <w:t xml:space="preserve">the creek extents were divided into 15 segments, </w:t>
        </w:r>
      </w:ins>
      <w:ins w:id="135" w:author="Stears, Alice E" w:date="2024-03-27T10:44:00Z">
        <w:r w:rsidR="0044074A">
          <w:t xml:space="preserve">and </w:t>
        </w:r>
      </w:ins>
      <w:ins w:id="136" w:author="Stears, Alice E" w:date="2024-03-27T10:42:00Z">
        <w:r w:rsidR="0044074A">
          <w:t xml:space="preserve">counts were instead aggregated at </w:t>
        </w:r>
      </w:ins>
      <w:ins w:id="137" w:author="Stears, Alice E" w:date="2024-03-27T10:44:00Z">
        <w:r w:rsidR="0044074A">
          <w:t>this level</w:t>
        </w:r>
      </w:ins>
      <w:del w:id="138" w:author="Stears, Alice E" w:date="2024-03-27T10:42:00Z">
        <w:r w:rsidDel="0044074A">
          <w:delText xml:space="preserve"> COBP annual census results on</w:delText>
        </w:r>
        <w:r w:rsidR="0044074A" w:rsidDel="0044074A">
          <w:delText xml:space="preserve"> </w:delText>
        </w:r>
        <w:r w:rsidDel="0044074A">
          <w:delText xml:space="preserve">WAFB were subdivided into </w:delText>
        </w:r>
      </w:del>
      <w:del w:id="139" w:author="Stears, Alice E" w:date="2024-03-27T10:44:00Z">
        <w:r w:rsidDel="0044074A">
          <w:delText>15</w:delText>
        </w:r>
      </w:del>
      <w:del w:id="140" w:author="Stears, Alice E" w:date="2024-03-27T10:42:00Z">
        <w:r w:rsidDel="0044074A">
          <w:delText xml:space="preserve"> creek</w:delText>
        </w:r>
      </w:del>
      <w:del w:id="141" w:author="Stears, Alice E" w:date="2024-03-27T10:44:00Z">
        <w:r w:rsidDel="0044074A">
          <w:delText xml:space="preserve"> segments</w:delText>
        </w:r>
      </w:del>
      <w:r>
        <w:t xml:space="preserve"> to help detect local </w:t>
      </w:r>
      <w:del w:id="142" w:author="Stears, Alice E" w:date="2024-03-27T10:44:00Z">
        <w:r w:rsidDel="0044074A">
          <w:delText xml:space="preserve">differences </w:delText>
        </w:r>
      </w:del>
      <w:ins w:id="143" w:author="Stears, Alice E" w:date="2024-03-27T10:44:00Z">
        <w:r w:rsidR="0044074A">
          <w:t xml:space="preserve">variation </w:t>
        </w:r>
      </w:ins>
      <w:r>
        <w:t xml:space="preserve">that might help explain </w:t>
      </w:r>
      <w:r w:rsidR="00FF1316">
        <w:t xml:space="preserve">Base-wide </w:t>
      </w:r>
      <w:r>
        <w:t xml:space="preserve">trends. The occupied COBP habitat within any given segment </w:t>
      </w:r>
      <w:r w:rsidR="00FF1316">
        <w:t>is relatively</w:t>
      </w:r>
      <w:r>
        <w:t xml:space="preserve"> similar in hydrology and other environmental attributes. </w:t>
      </w:r>
      <w:del w:id="144" w:author="Stears, Alice E" w:date="2024-03-27T10:45:00Z">
        <w:r w:rsidDel="0044074A">
          <w:delText xml:space="preserve">A map of the 15 creek segments occupied by COBP is presented in Figure 2, including eight </w:delText>
        </w:r>
      </w:del>
      <w:ins w:id="145" w:author="Stears, Alice E" w:date="2024-03-27T10:45:00Z">
        <w:r w:rsidR="0044074A">
          <w:t xml:space="preserve">Eight </w:t>
        </w:r>
      </w:ins>
      <w:r>
        <w:t>segments</w:t>
      </w:r>
      <w:ins w:id="146" w:author="Stears, Alice E" w:date="2024-03-27T10:44:00Z">
        <w:r w:rsidR="0044074A">
          <w:t xml:space="preserve"> exist</w:t>
        </w:r>
      </w:ins>
      <w:r>
        <w:t xml:space="preserve"> on Crow Creek (C1-C8), five segments on Diamond Creek (D1-D5), and two segments on Unnamed Creek (U1-U2)</w:t>
      </w:r>
      <w:ins w:id="147" w:author="Stears, Alice E" w:date="2024-03-27T10:45:00Z">
        <w:r w:rsidR="0044074A">
          <w:t xml:space="preserve"> </w:t>
        </w:r>
        <w:commentRangeStart w:id="148"/>
        <w:r w:rsidR="0044074A">
          <w:t>(Fig</w:t>
        </w:r>
      </w:ins>
      <w:ins w:id="149" w:author="Stears, Alice E" w:date="2024-03-27T11:28:00Z">
        <w:r w:rsidR="002136F0">
          <w:t>ure</w:t>
        </w:r>
      </w:ins>
      <w:ins w:id="150" w:author="Stears, Alice E" w:date="2024-03-27T10:45:00Z">
        <w:r w:rsidR="0044074A">
          <w:t xml:space="preserve"> 2)</w:t>
        </w:r>
      </w:ins>
      <w:r>
        <w:t xml:space="preserve">.  </w:t>
      </w:r>
      <w:commentRangeEnd w:id="148"/>
      <w:r w:rsidR="009F1815">
        <w:rPr>
          <w:rStyle w:val="CommentReference"/>
        </w:rPr>
        <w:commentReference w:id="148"/>
      </w:r>
      <w:r>
        <w:t xml:space="preserve">Text describing each creek segment is in Appendix A. </w:t>
      </w:r>
    </w:p>
    <w:p w14:paraId="6AF6342F" w14:textId="77777777" w:rsidR="00F63975" w:rsidRDefault="00F63975">
      <w:pPr>
        <w:spacing w:after="0" w:line="259" w:lineRule="auto"/>
        <w:ind w:left="0" w:firstLine="0"/>
      </w:pPr>
    </w:p>
    <w:p w14:paraId="03254E2E" w14:textId="77777777" w:rsidR="001F4F2E" w:rsidRPr="00C22201" w:rsidRDefault="00C918AE" w:rsidP="00C22201">
      <w:pPr>
        <w:pStyle w:val="Heading2"/>
      </w:pPr>
      <w:bookmarkStart w:id="151" w:name="_Toc160515010"/>
      <w:r w:rsidRPr="00C22201">
        <w:t>Climate</w:t>
      </w:r>
      <w:bookmarkEnd w:id="151"/>
      <w:r w:rsidRPr="00C22201">
        <w:t xml:space="preserve"> </w:t>
      </w:r>
    </w:p>
    <w:p w14:paraId="4934EFFC" w14:textId="08EEEF82" w:rsidR="001F4F2E" w:rsidRDefault="00C918AE">
      <w:pPr>
        <w:tabs>
          <w:tab w:val="center" w:pos="4996"/>
        </w:tabs>
        <w:ind w:left="-1" w:firstLine="0"/>
      </w:pPr>
      <w:r>
        <w:t xml:space="preserve"> </w:t>
      </w:r>
      <w:r>
        <w:tab/>
        <w:t xml:space="preserve">WAFB has a continental climate typical of the high plains.  The National Oceanic and </w:t>
      </w:r>
    </w:p>
    <w:p w14:paraId="0EE77603" w14:textId="766BB710" w:rsidR="001F4F2E" w:rsidRDefault="00C918AE">
      <w:pPr>
        <w:ind w:left="9" w:right="208"/>
      </w:pPr>
      <w:r>
        <w:t xml:space="preserve">Atmospheric Association climate station closest to WAFB is at the Cheyenne Municipal </w:t>
      </w:r>
    </w:p>
    <w:p w14:paraId="60A704F0" w14:textId="3F4C8CAC" w:rsidR="001F4F2E" w:rsidRDefault="00C918AE">
      <w:pPr>
        <w:ind w:left="9" w:right="208"/>
      </w:pPr>
      <w:proofErr w:type="gramStart"/>
      <w:r>
        <w:t>Airport,</w:t>
      </w:r>
      <w:proofErr w:type="gramEnd"/>
      <w:r>
        <w:t xml:space="preserve"> located 4.3 km (2.7 miles) northeast of WAFB at the same elevation (Station 481675; USDI NOAA 2012).  The average annual precipitation during recent years </w:t>
      </w:r>
      <w:commentRangeStart w:id="152"/>
      <w:r>
        <w:t>(1984-2014</w:t>
      </w:r>
      <w:commentRangeEnd w:id="152"/>
      <w:r w:rsidR="009F1815">
        <w:rPr>
          <w:rStyle w:val="CommentReference"/>
        </w:rPr>
        <w:commentReference w:id="152"/>
      </w:r>
      <w:r>
        <w:t xml:space="preserve">) was 39.2 cm (15.6 inches), with heaviest rainfall in May, followed by June and July (USDI NOAA 2015).  The average annual temperature over this same period was 7.9 </w:t>
      </w:r>
      <w:r>
        <w:rPr>
          <w:rFonts w:ascii="Arial" w:eastAsia="Arial" w:hAnsi="Arial" w:cs="Arial"/>
        </w:rPr>
        <w:t>°</w:t>
      </w:r>
      <w:r>
        <w:t xml:space="preserve">C (46.3 </w:t>
      </w:r>
      <w:r>
        <w:rPr>
          <w:rFonts w:ascii="Arial" w:eastAsia="Arial" w:hAnsi="Arial" w:cs="Arial"/>
        </w:rPr>
        <w:t>°</w:t>
      </w:r>
      <w:r>
        <w:t xml:space="preserve">F), peaking in July.   </w:t>
      </w:r>
    </w:p>
    <w:p w14:paraId="02755FB4" w14:textId="77777777" w:rsidR="00C06593" w:rsidRDefault="00C06593">
      <w:pPr>
        <w:ind w:left="9" w:right="208"/>
      </w:pPr>
    </w:p>
    <w:p w14:paraId="6BE5412C" w14:textId="06FA236D" w:rsidR="001F4F2E" w:rsidRDefault="00C918AE" w:rsidP="00F45159">
      <w:pPr>
        <w:spacing w:after="0" w:line="259" w:lineRule="auto"/>
        <w:ind w:left="0" w:firstLine="0"/>
      </w:pPr>
      <w:r>
        <w:t xml:space="preserve"> </w:t>
      </w:r>
      <w:r>
        <w:tab/>
      </w:r>
      <w:r w:rsidR="00E549D0">
        <w:t xml:space="preserve">Meteorological trends </w:t>
      </w:r>
      <w:del w:id="153" w:author="Stears, Alice E" w:date="2024-03-27T10:46:00Z">
        <w:r w:rsidR="00147136" w:rsidDel="009F1815">
          <w:delText>are</w:delText>
        </w:r>
        <w:r w:rsidR="00E549D0" w:rsidDel="009F1815">
          <w:delText xml:space="preserve"> </w:delText>
        </w:r>
      </w:del>
      <w:ins w:id="154" w:author="Stears, Alice E" w:date="2024-03-27T10:46:00Z">
        <w:r w:rsidR="009F1815">
          <w:t xml:space="preserve">provide </w:t>
        </w:r>
      </w:ins>
      <w:r w:rsidR="00E549D0">
        <w:t>context for</w:t>
      </w:r>
      <w:r>
        <w:t xml:space="preserve"> population trends</w:t>
      </w:r>
      <w:r w:rsidR="00E549D0">
        <w:t xml:space="preserve">. </w:t>
      </w:r>
      <w:r w:rsidR="00147136">
        <w:t>Growing season temperatures and total monthly precipitation values for early and late in the growing season (</w:t>
      </w:r>
      <w:r w:rsidR="00FF1316">
        <w:t>April-June and July-September</w:t>
      </w:r>
      <w:r w:rsidR="00147136">
        <w:t>, respectively)</w:t>
      </w:r>
      <w:r w:rsidR="00FF1316">
        <w:t xml:space="preserve"> are represented in </w:t>
      </w:r>
      <w:r>
        <w:t xml:space="preserve">Figure </w:t>
      </w:r>
      <w:r w:rsidR="005E55FA">
        <w:t>2</w:t>
      </w:r>
      <w:r w:rsidR="00FF1316">
        <w:t xml:space="preserve"> (</w:t>
      </w:r>
      <w:r>
        <w:t xml:space="preserve">USDI NOAA </w:t>
      </w:r>
      <w:r w:rsidR="00E76744">
        <w:t>202</w:t>
      </w:r>
      <w:r w:rsidR="00AB482B">
        <w:t>2</w:t>
      </w:r>
      <w:r>
        <w:t>)</w:t>
      </w:r>
      <w:r w:rsidR="00147136">
        <w:t>.  These periods were selected</w:t>
      </w:r>
      <w:r w:rsidR="00054443">
        <w:t xml:space="preserve"> in keeping with statements </w:t>
      </w:r>
      <w:r w:rsidR="00147136">
        <w:t xml:space="preserve">that </w:t>
      </w:r>
      <w:r w:rsidR="001B0290">
        <w:t xml:space="preserve">flowering activity (bolting) is determined by early growing season conditions, and </w:t>
      </w:r>
      <w:r w:rsidR="00147136">
        <w:t xml:space="preserve">seedling establishment is a critical life history stage that may depend on adequate summer moisture </w:t>
      </w:r>
      <w:r w:rsidR="00054443">
        <w:t>(Fertig 2000)</w:t>
      </w:r>
      <w:r w:rsidR="00147136">
        <w:t>.</w:t>
      </w:r>
      <w:r w:rsidR="00054443">
        <w:t xml:space="preserve">  The</w:t>
      </w:r>
      <w:r w:rsidR="00147136">
        <w:t xml:space="preserve"> data s</w:t>
      </w:r>
      <w:r>
        <w:t xml:space="preserve">how </w:t>
      </w:r>
      <w:r w:rsidR="00147136">
        <w:t xml:space="preserve">relatively stable spring </w:t>
      </w:r>
      <w:r w:rsidR="00AE2087">
        <w:t>temperatures and precipitation</w:t>
      </w:r>
      <w:r w:rsidR="001B0290">
        <w:t xml:space="preserve">, but an overall pattern of rising summer temperatures and </w:t>
      </w:r>
      <w:r w:rsidR="001B0290">
        <w:lastRenderedPageBreak/>
        <w:t>diminishing summer precipitation.</w:t>
      </w:r>
      <w:r>
        <w:t xml:space="preserve"> </w:t>
      </w:r>
      <w:r w:rsidR="00BA0D97">
        <w:t>Tests have also been run using annual water year data (October-September of following year</w:t>
      </w:r>
      <w:r w:rsidR="00092AB5">
        <w:t>)</w:t>
      </w:r>
      <w:r w:rsidR="00BA0D97">
        <w:t xml:space="preserve"> and Crow Creek stream flow data </w:t>
      </w:r>
      <w:r w:rsidR="00BA0D97" w:rsidRPr="005E343F">
        <w:t>(USGS</w:t>
      </w:r>
      <w:r w:rsidR="00C135F3" w:rsidRPr="005E343F">
        <w:t xml:space="preserve"> 2018</w:t>
      </w:r>
      <w:r w:rsidR="00092AB5" w:rsidRPr="005E343F">
        <w:t>)</w:t>
      </w:r>
      <w:r w:rsidR="00054443">
        <w:t>.</w:t>
      </w:r>
      <w:r w:rsidR="00BA0D97">
        <w:t xml:space="preserve"> </w:t>
      </w:r>
      <w:r>
        <w:t xml:space="preserve">  </w:t>
      </w:r>
    </w:p>
    <w:p w14:paraId="4F49ABED" w14:textId="74D3959E" w:rsidR="009346F6" w:rsidRDefault="00A2053B" w:rsidP="003B0CC0">
      <w:pPr>
        <w:spacing w:after="0" w:line="259" w:lineRule="auto"/>
        <w:ind w:left="0" w:firstLine="0"/>
      </w:pPr>
      <w:r>
        <w:rPr>
          <w:noProof/>
        </w:rPr>
        <mc:AlternateContent>
          <mc:Choice Requires="wps">
            <w:drawing>
              <wp:anchor distT="45720" distB="45720" distL="114300" distR="114300" simplePos="0" relativeHeight="251662336" behindDoc="0" locked="0" layoutInCell="1" allowOverlap="1" wp14:anchorId="2AB85BE2" wp14:editId="3D37B3D1">
                <wp:simplePos x="0" y="0"/>
                <wp:positionH relativeFrom="margin">
                  <wp:align>left</wp:align>
                </wp:positionH>
                <wp:positionV relativeFrom="paragraph">
                  <wp:posOffset>386715</wp:posOffset>
                </wp:positionV>
                <wp:extent cx="2914650" cy="15716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0" cy="1571625"/>
                        </a:xfrm>
                        <a:prstGeom prst="rect">
                          <a:avLst/>
                        </a:prstGeom>
                        <a:solidFill>
                          <a:srgbClr val="FFFFFF"/>
                        </a:solidFill>
                        <a:ln w="9525">
                          <a:solidFill>
                            <a:srgbClr val="000000"/>
                          </a:solidFill>
                          <a:miter lim="800000"/>
                          <a:headEnd/>
                          <a:tailEnd/>
                        </a:ln>
                      </wps:spPr>
                      <wps:txbx>
                        <w:txbxContent>
                          <w:p w14:paraId="0440B534" w14:textId="2C4EFCAA" w:rsidR="00C4278A" w:rsidRDefault="00971B7C" w:rsidP="000B73B1">
                            <w:pPr>
                              <w:ind w:left="0" w:firstLine="0"/>
                            </w:pPr>
                            <w:r w:rsidRPr="00971B7C">
                              <w:rPr>
                                <w:noProof/>
                              </w:rPr>
                              <w:drawing>
                                <wp:inline distT="0" distB="0" distL="0" distR="0" wp14:anchorId="540F1D40" wp14:editId="7F90664E">
                                  <wp:extent cx="2732405" cy="1471295"/>
                                  <wp:effectExtent l="0" t="0" r="0" b="0"/>
                                  <wp:docPr id="13714685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32405" cy="1471295"/>
                                          </a:xfrm>
                                          <a:prstGeom prst="rect">
                                            <a:avLst/>
                                          </a:prstGeom>
                                          <a:noFill/>
                                          <a:ln>
                                            <a:noFill/>
                                          </a:ln>
                                        </pic:spPr>
                                      </pic:pic>
                                    </a:graphicData>
                                  </a:graphic>
                                </wp:inline>
                              </w:drawing>
                            </w:r>
                            <w:r w:rsidR="00E10D21" w:rsidRPr="00E10D21">
                              <w:rPr>
                                <w:noProof/>
                              </w:rPr>
                              <w:drawing>
                                <wp:inline distT="0" distB="0" distL="0" distR="0" wp14:anchorId="6B28EE8C" wp14:editId="055BFED5">
                                  <wp:extent cx="2722880" cy="1425575"/>
                                  <wp:effectExtent l="0" t="0" r="1270" b="3175"/>
                                  <wp:docPr id="1793829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2880" cy="1425575"/>
                                          </a:xfrm>
                                          <a:prstGeom prst="rect">
                                            <a:avLst/>
                                          </a:prstGeom>
                                          <a:noFill/>
                                          <a:ln>
                                            <a:noFill/>
                                          </a:ln>
                                        </pic:spPr>
                                      </pic:pic>
                                    </a:graphicData>
                                  </a:graphic>
                                </wp:inline>
                              </w:drawing>
                            </w:r>
                            <w:r w:rsidR="00693E55" w:rsidRPr="00693E55">
                              <w:rPr>
                                <w:noProof/>
                              </w:rPr>
                              <w:drawing>
                                <wp:inline distT="0" distB="0" distL="0" distR="0" wp14:anchorId="37C2EF18" wp14:editId="451A94B6">
                                  <wp:extent cx="2809875" cy="1466850"/>
                                  <wp:effectExtent l="0" t="0" r="9525" b="0"/>
                                  <wp:docPr id="5581489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6097" cy="147009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B85BE2" id="_x0000_s1029" type="#_x0000_t202" style="position:absolute;margin-left:0;margin-top:30.45pt;width:229.5pt;height:123.7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">
                <v:textbox>
                  <w:txbxContent>
                    <w:p w14:paraId="0440B534" w14:textId="2C4EFCAA" w:rsidR="00C4278A" w:rsidRDefault="00971B7C" w:rsidP="000B73B1">
                      <w:pPr>
                        <w:ind w:left="0" w:firstLine="0"/>
                      </w:pPr>
                      <w:r w:rsidRPr="00971B7C">
                        <w:rPr>
                          <w:noProof/>
                        </w:rPr>
                        <w:drawing>
                          <wp:inline distT="0" distB="0" distL="0" distR="0" wp14:anchorId="540F1D40" wp14:editId="7F90664E">
                            <wp:extent cx="2732405" cy="1471295"/>
                            <wp:effectExtent l="0" t="0" r="0" b="0"/>
                            <wp:docPr id="13714685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2405" cy="1471295"/>
                                    </a:xfrm>
                                    <a:prstGeom prst="rect">
                                      <a:avLst/>
                                    </a:prstGeom>
                                    <a:noFill/>
                                    <a:ln>
                                      <a:noFill/>
                                    </a:ln>
                                  </pic:spPr>
                                </pic:pic>
                              </a:graphicData>
                            </a:graphic>
                          </wp:inline>
                        </w:drawing>
                      </w:r>
                      <w:r w:rsidR="00E10D21" w:rsidRPr="00E10D21">
                        <w:rPr>
                          <w:noProof/>
                        </w:rPr>
                        <w:drawing>
                          <wp:inline distT="0" distB="0" distL="0" distR="0" wp14:anchorId="6B28EE8C" wp14:editId="055BFED5">
                            <wp:extent cx="2722880" cy="1425575"/>
                            <wp:effectExtent l="0" t="0" r="1270" b="3175"/>
                            <wp:docPr id="1793829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22880" cy="1425575"/>
                                    </a:xfrm>
                                    <a:prstGeom prst="rect">
                                      <a:avLst/>
                                    </a:prstGeom>
                                    <a:noFill/>
                                    <a:ln>
                                      <a:noFill/>
                                    </a:ln>
                                  </pic:spPr>
                                </pic:pic>
                              </a:graphicData>
                            </a:graphic>
                          </wp:inline>
                        </w:drawing>
                      </w:r>
                      <w:r w:rsidR="00693E55" w:rsidRPr="00693E55">
                        <w:rPr>
                          <w:noProof/>
                        </w:rPr>
                        <w:drawing>
                          <wp:inline distT="0" distB="0" distL="0" distR="0" wp14:anchorId="37C2EF18" wp14:editId="451A94B6">
                            <wp:extent cx="2809875" cy="1466850"/>
                            <wp:effectExtent l="0" t="0" r="9525" b="0"/>
                            <wp:docPr id="5581489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6097" cy="1470098"/>
                                    </a:xfrm>
                                    <a:prstGeom prst="rect">
                                      <a:avLst/>
                                    </a:prstGeom>
                                    <a:noFill/>
                                    <a:ln>
                                      <a:noFill/>
                                    </a:ln>
                                  </pic:spPr>
                                </pic:pic>
                              </a:graphicData>
                            </a:graphic>
                          </wp:inline>
                        </w:drawing>
                      </w:r>
                    </w:p>
                  </w:txbxContent>
                </v:textbox>
                <w10:wrap type="square" anchorx="margin"/>
              </v:shape>
            </w:pict>
          </mc:Fallback>
        </mc:AlternateContent>
      </w:r>
    </w:p>
    <w:p w14:paraId="6A5365F7" w14:textId="77777777" w:rsidR="00A2053B" w:rsidRDefault="00A2053B" w:rsidP="000B73B1">
      <w:pPr>
        <w:spacing w:after="0" w:line="259" w:lineRule="auto"/>
        <w:ind w:left="0" w:firstLine="0"/>
      </w:pPr>
    </w:p>
    <w:p w14:paraId="6106079C" w14:textId="7CE1A4FB" w:rsidR="00780A5C" w:rsidRDefault="00D5467D" w:rsidP="000B73B1">
      <w:pPr>
        <w:spacing w:after="0" w:line="259" w:lineRule="auto"/>
        <w:ind w:left="0" w:firstLine="0"/>
      </w:pPr>
      <w:r>
        <w:rPr>
          <w:noProof/>
        </w:rPr>
        <mc:AlternateContent>
          <mc:Choice Requires="wps">
            <w:drawing>
              <wp:anchor distT="45720" distB="45720" distL="114300" distR="114300" simplePos="0" relativeHeight="251664384" behindDoc="0" locked="0" layoutInCell="1" allowOverlap="1" wp14:anchorId="0BFDD1B7" wp14:editId="762A91F7">
                <wp:simplePos x="0" y="0"/>
                <wp:positionH relativeFrom="margin">
                  <wp:align>right</wp:align>
                </wp:positionH>
                <wp:positionV relativeFrom="paragraph">
                  <wp:posOffset>12700</wp:posOffset>
                </wp:positionV>
                <wp:extent cx="2990850" cy="1590675"/>
                <wp:effectExtent l="0" t="0" r="19050" b="28575"/>
                <wp:wrapSquare wrapText="bothSides"/>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1590675"/>
                        </a:xfrm>
                        <a:prstGeom prst="rect">
                          <a:avLst/>
                        </a:prstGeom>
                        <a:solidFill>
                          <a:srgbClr val="FFFFFF"/>
                        </a:solidFill>
                        <a:ln w="9525">
                          <a:solidFill>
                            <a:srgbClr val="000000"/>
                          </a:solidFill>
                          <a:miter lim="800000"/>
                          <a:headEnd/>
                          <a:tailEnd/>
                        </a:ln>
                      </wps:spPr>
                      <wps:txbx>
                        <w:txbxContent>
                          <w:p w14:paraId="391C8A24" w14:textId="60E3CF43" w:rsidR="00C4278A" w:rsidRDefault="00E10D21" w:rsidP="000B73B1">
                            <w:pPr>
                              <w:ind w:left="0" w:firstLine="0"/>
                            </w:pPr>
                            <w:r>
                              <w:rPr>
                                <w:noProof/>
                              </w:rPr>
                              <w:drawing>
                                <wp:inline distT="0" distB="0" distL="0" distR="0" wp14:anchorId="1E932CC3" wp14:editId="28E54E3D">
                                  <wp:extent cx="2828925" cy="1490345"/>
                                  <wp:effectExtent l="0" t="0" r="9525" b="14605"/>
                                  <wp:docPr id="178578186" name="Chart 1">
                                    <a:extLst xmlns:a="http://schemas.openxmlformats.org/drawingml/2006/main">
                                      <a:ext uri="{FF2B5EF4-FFF2-40B4-BE49-F238E27FC236}">
                                        <a16:creationId xmlns:a16="http://schemas.microsoft.com/office/drawing/2014/main" id="{C184923E-14D6-D1C6-3E0B-03DC42FE0B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sidR="00693E55" w:rsidRPr="00693E55">
                              <w:rPr>
                                <w:noProof/>
                              </w:rPr>
                              <w:drawing>
                                <wp:inline distT="0" distB="0" distL="0" distR="0" wp14:anchorId="6D6D1EF0" wp14:editId="46DC811A">
                                  <wp:extent cx="2828925" cy="1490345"/>
                                  <wp:effectExtent l="0" t="0" r="9525" b="0"/>
                                  <wp:docPr id="700603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28925" cy="1490345"/>
                                          </a:xfrm>
                                          <a:prstGeom prst="rect">
                                            <a:avLst/>
                                          </a:prstGeom>
                                          <a:noFill/>
                                          <a:ln>
                                            <a:noFill/>
                                          </a:ln>
                                        </pic:spPr>
                                      </pic:pic>
                                    </a:graphicData>
                                  </a:graphic>
                                </wp:inline>
                              </w:drawing>
                            </w:r>
                            <w:r w:rsidR="0061318C" w:rsidRPr="0061318C">
                              <w:rPr>
                                <w:noProof/>
                              </w:rPr>
                              <w:drawing>
                                <wp:inline distT="0" distB="0" distL="0" distR="0" wp14:anchorId="5A5B0333" wp14:editId="20333829">
                                  <wp:extent cx="2798587" cy="15144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0784" cy="1515664"/>
                                          </a:xfrm>
                                          <a:prstGeom prst="rect">
                                            <a:avLst/>
                                          </a:prstGeom>
                                          <a:noFill/>
                                          <a:ln>
                                            <a:noFill/>
                                          </a:ln>
                                        </pic:spPr>
                                      </pic:pic>
                                    </a:graphicData>
                                  </a:graphic>
                                </wp:inline>
                              </w:drawing>
                            </w:r>
                            <w:r w:rsidR="00C4278A" w:rsidRPr="00A2053B">
                              <w:rPr>
                                <w:noProof/>
                              </w:rPr>
                              <w:drawing>
                                <wp:inline distT="0" distB="0" distL="0" distR="0" wp14:anchorId="6942B1E7" wp14:editId="035674BB">
                                  <wp:extent cx="2799080" cy="168177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99080" cy="1681776"/>
                                          </a:xfrm>
                                          <a:prstGeom prst="rect">
                                            <a:avLst/>
                                          </a:prstGeom>
                                          <a:noFill/>
                                          <a:ln>
                                            <a:noFill/>
                                          </a:ln>
                                        </pic:spPr>
                                      </pic:pic>
                                    </a:graphicData>
                                  </a:graphic>
                                </wp:inline>
                              </w:drawing>
                            </w:r>
                            <w:r w:rsidR="00C4278A">
                              <w:rPr>
                                <w:noProof/>
                              </w:rPr>
                              <w:drawing>
                                <wp:inline distT="0" distB="0" distL="0" distR="0" wp14:anchorId="3A7284A3" wp14:editId="565730B6">
                                  <wp:extent cx="2809875" cy="1490345"/>
                                  <wp:effectExtent l="0" t="0" r="9525" b="1460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r w:rsidR="00C4278A" w:rsidRPr="000B73B1">
                              <w:rPr>
                                <w:noProof/>
                              </w:rPr>
                              <w:drawing>
                                <wp:inline distT="0" distB="0" distL="0" distR="0" wp14:anchorId="69F4AB9A" wp14:editId="6A682BF4">
                                  <wp:extent cx="2838450" cy="148573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2165" cy="149814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FDD1B7" id="_x0000_s1030" type="#_x0000_t202" style="position:absolute;margin-left:184.3pt;margin-top:1pt;width:235.5pt;height:125.25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">
                <v:textbox>
                  <w:txbxContent>
                    <w:p w14:paraId="391C8A24" w14:textId="60E3CF43" w:rsidR="00C4278A" w:rsidRDefault="00E10D21" w:rsidP="000B73B1">
                      <w:pPr>
                        <w:ind w:left="0" w:firstLine="0"/>
                      </w:pPr>
                      <w:r>
                        <w:rPr>
                          <w:noProof/>
                        </w:rPr>
                        <w:drawing>
                          <wp:inline distT="0" distB="0" distL="0" distR="0" wp14:anchorId="1E932CC3" wp14:editId="28E54E3D">
                            <wp:extent cx="2828925" cy="1490345"/>
                            <wp:effectExtent l="0" t="0" r="9525" b="14605"/>
                            <wp:docPr id="178578186" name="Chart 1">
                              <a:extLst xmlns:a="http://schemas.openxmlformats.org/drawingml/2006/main">
                                <a:ext uri="{FF2B5EF4-FFF2-40B4-BE49-F238E27FC236}">
                                  <a16:creationId xmlns:a16="http://schemas.microsoft.com/office/drawing/2014/main" id="{C184923E-14D6-D1C6-3E0B-03DC42FE0B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r w:rsidR="00693E55" w:rsidRPr="00693E55">
                        <w:rPr>
                          <w:noProof/>
                        </w:rPr>
                        <w:drawing>
                          <wp:inline distT="0" distB="0" distL="0" distR="0" wp14:anchorId="6D6D1EF0" wp14:editId="46DC811A">
                            <wp:extent cx="2828925" cy="1490345"/>
                            <wp:effectExtent l="0" t="0" r="9525" b="0"/>
                            <wp:docPr id="700603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28925" cy="1490345"/>
                                    </a:xfrm>
                                    <a:prstGeom prst="rect">
                                      <a:avLst/>
                                    </a:prstGeom>
                                    <a:noFill/>
                                    <a:ln>
                                      <a:noFill/>
                                    </a:ln>
                                  </pic:spPr>
                                </pic:pic>
                              </a:graphicData>
                            </a:graphic>
                          </wp:inline>
                        </w:drawing>
                      </w:r>
                      <w:r w:rsidR="0061318C" w:rsidRPr="0061318C">
                        <w:rPr>
                          <w:noProof/>
                        </w:rPr>
                        <w:drawing>
                          <wp:inline distT="0" distB="0" distL="0" distR="0" wp14:anchorId="5A5B0333" wp14:editId="20333829">
                            <wp:extent cx="2798587" cy="15144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00784" cy="1515664"/>
                                    </a:xfrm>
                                    <a:prstGeom prst="rect">
                                      <a:avLst/>
                                    </a:prstGeom>
                                    <a:noFill/>
                                    <a:ln>
                                      <a:noFill/>
                                    </a:ln>
                                  </pic:spPr>
                                </pic:pic>
                              </a:graphicData>
                            </a:graphic>
                          </wp:inline>
                        </w:drawing>
                      </w:r>
                      <w:r w:rsidR="00C4278A" w:rsidRPr="00A2053B">
                        <w:rPr>
                          <w:noProof/>
                        </w:rPr>
                        <w:drawing>
                          <wp:inline distT="0" distB="0" distL="0" distR="0" wp14:anchorId="6942B1E7" wp14:editId="035674BB">
                            <wp:extent cx="2799080" cy="168177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9080" cy="1681776"/>
                                    </a:xfrm>
                                    <a:prstGeom prst="rect">
                                      <a:avLst/>
                                    </a:prstGeom>
                                    <a:noFill/>
                                    <a:ln>
                                      <a:noFill/>
                                    </a:ln>
                                  </pic:spPr>
                                </pic:pic>
                              </a:graphicData>
                            </a:graphic>
                          </wp:inline>
                        </w:drawing>
                      </w:r>
                      <w:r w:rsidR="00C4278A">
                        <w:rPr>
                          <w:noProof/>
                        </w:rPr>
                        <w:drawing>
                          <wp:inline distT="0" distB="0" distL="0" distR="0" wp14:anchorId="3A7284A3" wp14:editId="565730B6">
                            <wp:extent cx="2809875" cy="1490345"/>
                            <wp:effectExtent l="0" t="0" r="9525" b="1460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00C4278A" w:rsidRPr="000B73B1">
                        <w:rPr>
                          <w:noProof/>
                        </w:rPr>
                        <w:drawing>
                          <wp:inline distT="0" distB="0" distL="0" distR="0" wp14:anchorId="69F4AB9A" wp14:editId="6A682BF4">
                            <wp:extent cx="2838450" cy="148573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62165" cy="1498147"/>
                                    </a:xfrm>
                                    <a:prstGeom prst="rect">
                                      <a:avLst/>
                                    </a:prstGeom>
                                    <a:noFill/>
                                    <a:ln>
                                      <a:noFill/>
                                    </a:ln>
                                  </pic:spPr>
                                </pic:pic>
                              </a:graphicData>
                            </a:graphic>
                          </wp:inline>
                        </w:drawing>
                      </w:r>
                    </w:p>
                  </w:txbxContent>
                </v:textbox>
                <w10:wrap type="square" anchorx="margin"/>
              </v:shape>
            </w:pict>
          </mc:Fallback>
        </mc:AlternateContent>
      </w:r>
      <w:r w:rsidR="0072262F">
        <w:t xml:space="preserve">Figure </w:t>
      </w:r>
      <w:r w:rsidR="00350B9D">
        <w:t>2</w:t>
      </w:r>
      <w:r w:rsidR="00A2053B">
        <w:t>a and 2b</w:t>
      </w:r>
      <w:r w:rsidR="0072262F">
        <w:t xml:space="preserve">.  Precipitation totals </w:t>
      </w:r>
      <w:r w:rsidR="00FD3FFB">
        <w:t>(in</w:t>
      </w:r>
      <w:r w:rsidR="00A2053B">
        <w:t xml:space="preserve">.) </w:t>
      </w:r>
      <w:commentRangeStart w:id="155"/>
      <w:r w:rsidR="0072262F">
        <w:t>in</w:t>
      </w:r>
      <w:commentRangeEnd w:id="155"/>
      <w:r w:rsidR="009F1815">
        <w:rPr>
          <w:rStyle w:val="CommentReference"/>
        </w:rPr>
        <w:commentReference w:id="155"/>
      </w:r>
      <w:r w:rsidR="0072262F">
        <w:t xml:space="preserve"> Cheyenne, WY (1984-</w:t>
      </w:r>
      <w:r w:rsidR="00E76744">
        <w:t>202</w:t>
      </w:r>
      <w:r w:rsidR="00E10D21">
        <w:t>3</w:t>
      </w:r>
      <w:r w:rsidR="0072262F">
        <w:t>)</w:t>
      </w:r>
      <w:r w:rsidR="002B1DE7">
        <w:t>. S</w:t>
      </w:r>
      <w:r w:rsidR="0072262F">
        <w:t>pring</w:t>
      </w:r>
      <w:r w:rsidR="00AD7C93">
        <w:t xml:space="preserve"> </w:t>
      </w:r>
      <w:r w:rsidR="002B1DE7">
        <w:t xml:space="preserve">precipitation is </w:t>
      </w:r>
      <w:r w:rsidR="00AD7C93">
        <w:t>in blue</w:t>
      </w:r>
      <w:r w:rsidR="002B1DE7">
        <w:t xml:space="preserve"> (</w:t>
      </w:r>
      <w:r w:rsidR="00FD3FFB">
        <w:t>April-June</w:t>
      </w:r>
      <w:proofErr w:type="gramStart"/>
      <w:r w:rsidR="0072262F">
        <w:t>)</w:t>
      </w:r>
      <w:proofErr w:type="gramEnd"/>
      <w:r w:rsidR="00506ABC">
        <w:t xml:space="preserve"> and</w:t>
      </w:r>
      <w:r w:rsidR="0072262F">
        <w:t xml:space="preserve"> summer</w:t>
      </w:r>
      <w:r w:rsidR="00AD7C93">
        <w:t xml:space="preserve"> </w:t>
      </w:r>
      <w:r w:rsidR="002B1DE7">
        <w:t xml:space="preserve">is </w:t>
      </w:r>
      <w:r w:rsidR="00AD7C93">
        <w:t>in red</w:t>
      </w:r>
      <w:r w:rsidR="002B1DE7">
        <w:t xml:space="preserve"> (</w:t>
      </w:r>
      <w:r w:rsidR="00FD3FFB">
        <w:t>July-September</w:t>
      </w:r>
      <w:r w:rsidR="0072262F">
        <w:t>)</w:t>
      </w:r>
      <w:r w:rsidR="00FD3FFB">
        <w:t>.</w:t>
      </w:r>
    </w:p>
    <w:p w14:paraId="3F5EDB2A" w14:textId="7F4CF027" w:rsidR="000B73B1" w:rsidRDefault="0061318C" w:rsidP="000B73B1">
      <w:pPr>
        <w:spacing w:after="0" w:line="259" w:lineRule="auto"/>
        <w:ind w:left="0" w:firstLine="0"/>
      </w:pPr>
      <w:r>
        <w:rPr>
          <w:noProof/>
        </w:rPr>
        <mc:AlternateContent>
          <mc:Choice Requires="wps">
            <w:drawing>
              <wp:anchor distT="45720" distB="45720" distL="114300" distR="114300" simplePos="0" relativeHeight="251668480" behindDoc="0" locked="0" layoutInCell="1" allowOverlap="1" wp14:anchorId="1C42A589" wp14:editId="720B51BA">
                <wp:simplePos x="0" y="0"/>
                <wp:positionH relativeFrom="column">
                  <wp:posOffset>3076575</wp:posOffset>
                </wp:positionH>
                <wp:positionV relativeFrom="paragraph">
                  <wp:posOffset>391160</wp:posOffset>
                </wp:positionV>
                <wp:extent cx="2962275" cy="1781175"/>
                <wp:effectExtent l="0" t="0" r="28575" b="28575"/>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275" cy="1781175"/>
                        </a:xfrm>
                        <a:prstGeom prst="rect">
                          <a:avLst/>
                        </a:prstGeom>
                        <a:solidFill>
                          <a:srgbClr val="FFFFFF"/>
                        </a:solidFill>
                        <a:ln w="9525">
                          <a:solidFill>
                            <a:srgbClr val="000000"/>
                          </a:solidFill>
                          <a:miter lim="800000"/>
                          <a:headEnd/>
                          <a:tailEnd/>
                        </a:ln>
                      </wps:spPr>
                      <wps:txbx>
                        <w:txbxContent>
                          <w:p w14:paraId="228BB15C" w14:textId="79583670" w:rsidR="00C4278A" w:rsidRDefault="00E10D21">
                            <w:r>
                              <w:rPr>
                                <w:noProof/>
                              </w:rPr>
                              <w:drawing>
                                <wp:inline distT="0" distB="0" distL="0" distR="0" wp14:anchorId="482D5ECC" wp14:editId="4BEC1E4D">
                                  <wp:extent cx="2788920" cy="1680845"/>
                                  <wp:effectExtent l="0" t="0" r="11430" b="14605"/>
                                  <wp:docPr id="1540004097" name="Chart 1">
                                    <a:extLst xmlns:a="http://schemas.openxmlformats.org/drawingml/2006/main">
                                      <a:ext uri="{FF2B5EF4-FFF2-40B4-BE49-F238E27FC236}">
                                        <a16:creationId xmlns:a16="http://schemas.microsoft.com/office/drawing/2014/main" id="{3EF8EA8A-CFB7-17C3-4A70-BBC69C467F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sidR="00693E55" w:rsidRPr="00693E55">
                              <w:rPr>
                                <w:noProof/>
                              </w:rPr>
                              <w:drawing>
                                <wp:inline distT="0" distB="0" distL="0" distR="0" wp14:anchorId="352AD543" wp14:editId="018B231D">
                                  <wp:extent cx="2819400" cy="1680845"/>
                                  <wp:effectExtent l="0" t="0" r="0" b="0"/>
                                  <wp:docPr id="1070190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9400" cy="1680845"/>
                                          </a:xfrm>
                                          <a:prstGeom prst="rect">
                                            <a:avLst/>
                                          </a:prstGeom>
                                          <a:noFill/>
                                          <a:ln>
                                            <a:noFill/>
                                          </a:ln>
                                        </pic:spPr>
                                      </pic:pic>
                                    </a:graphicData>
                                  </a:graphic>
                                </wp:inline>
                              </w:drawing>
                            </w:r>
                            <w:r w:rsidR="00693E55">
                              <w:rPr>
                                <w:noProof/>
                              </w:rPr>
                              <w:drawing>
                                <wp:inline distT="0" distB="0" distL="0" distR="0" wp14:anchorId="380488E5" wp14:editId="1E29ED73">
                                  <wp:extent cx="2828925" cy="1680845"/>
                                  <wp:effectExtent l="0" t="0" r="9525" b="14605"/>
                                  <wp:docPr id="237224289" name="Chart 1">
                                    <a:extLst xmlns:a="http://schemas.openxmlformats.org/drawingml/2006/main">
                                      <a:ext uri="{FF2B5EF4-FFF2-40B4-BE49-F238E27FC236}">
                                        <a16:creationId xmlns:a16="http://schemas.microsoft.com/office/drawing/2014/main" id="{1B0D2F08-D6E0-356F-ED12-04A5075E8B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sidR="0061318C" w:rsidRPr="0061318C">
                              <w:rPr>
                                <w:noProof/>
                              </w:rPr>
                              <w:drawing>
                                <wp:inline distT="0" distB="0" distL="0" distR="0" wp14:anchorId="6602EA62" wp14:editId="2ADFAA4D">
                                  <wp:extent cx="2703195" cy="16764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4903" cy="1677459"/>
                                          </a:xfrm>
                                          <a:prstGeom prst="rect">
                                            <a:avLst/>
                                          </a:prstGeom>
                                          <a:noFill/>
                                          <a:ln>
                                            <a:noFill/>
                                          </a:ln>
                                        </pic:spPr>
                                      </pic:pic>
                                    </a:graphicData>
                                  </a:graphic>
                                </wp:inline>
                              </w:drawing>
                            </w:r>
                            <w:r w:rsidR="00C4278A">
                              <w:rPr>
                                <w:noProof/>
                              </w:rPr>
                              <w:drawing>
                                <wp:inline distT="0" distB="0" distL="0" distR="0" wp14:anchorId="3F6A00A6" wp14:editId="7AF342B1">
                                  <wp:extent cx="2703830" cy="1774190"/>
                                  <wp:effectExtent l="0" t="0" r="10795" b="16510"/>
                                  <wp:docPr id="130" name="Chart 1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r w:rsidR="00C4278A" w:rsidRPr="000B73B1">
                              <w:rPr>
                                <w:noProof/>
                              </w:rPr>
                              <w:drawing>
                                <wp:inline distT="0" distB="0" distL="0" distR="0" wp14:anchorId="1AB190BE" wp14:editId="290A795B">
                                  <wp:extent cx="2724150" cy="178967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1396" cy="179443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2A589" id="_x0000_s1031" type="#_x0000_t202" style="position:absolute;margin-left:242.25pt;margin-top:30.8pt;width:233.25pt;height:140.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">
                <v:textbox>
                  <w:txbxContent>
                    <w:p w14:paraId="228BB15C" w14:textId="79583670" w:rsidR="00C4278A" w:rsidRDefault="00E10D21">
                      <w:r>
                        <w:rPr>
                          <w:noProof/>
                        </w:rPr>
                        <w:drawing>
                          <wp:inline distT="0" distB="0" distL="0" distR="0" wp14:anchorId="482D5ECC" wp14:editId="4BEC1E4D">
                            <wp:extent cx="2788920" cy="1680845"/>
                            <wp:effectExtent l="0" t="0" r="11430" b="14605"/>
                            <wp:docPr id="1540004097" name="Chart 1">
                              <a:extLst xmlns:a="http://schemas.openxmlformats.org/drawingml/2006/main">
                                <a:ext uri="{FF2B5EF4-FFF2-40B4-BE49-F238E27FC236}">
                                  <a16:creationId xmlns:a16="http://schemas.microsoft.com/office/drawing/2014/main" id="{3EF8EA8A-CFB7-17C3-4A70-BBC69C467F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r w:rsidR="00693E55" w:rsidRPr="00693E55">
                        <w:rPr>
                          <w:noProof/>
                        </w:rPr>
                        <w:drawing>
                          <wp:inline distT="0" distB="0" distL="0" distR="0" wp14:anchorId="352AD543" wp14:editId="018B231D">
                            <wp:extent cx="2819400" cy="1680845"/>
                            <wp:effectExtent l="0" t="0" r="0" b="0"/>
                            <wp:docPr id="1070190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19400" cy="1680845"/>
                                    </a:xfrm>
                                    <a:prstGeom prst="rect">
                                      <a:avLst/>
                                    </a:prstGeom>
                                    <a:noFill/>
                                    <a:ln>
                                      <a:noFill/>
                                    </a:ln>
                                  </pic:spPr>
                                </pic:pic>
                              </a:graphicData>
                            </a:graphic>
                          </wp:inline>
                        </w:drawing>
                      </w:r>
                      <w:r w:rsidR="00693E55">
                        <w:rPr>
                          <w:noProof/>
                        </w:rPr>
                        <w:drawing>
                          <wp:inline distT="0" distB="0" distL="0" distR="0" wp14:anchorId="380488E5" wp14:editId="1E29ED73">
                            <wp:extent cx="2828925" cy="1680845"/>
                            <wp:effectExtent l="0" t="0" r="9525" b="14605"/>
                            <wp:docPr id="237224289" name="Chart 1">
                              <a:extLst xmlns:a="http://schemas.openxmlformats.org/drawingml/2006/main">
                                <a:ext uri="{FF2B5EF4-FFF2-40B4-BE49-F238E27FC236}">
                                  <a16:creationId xmlns:a16="http://schemas.microsoft.com/office/drawing/2014/main" id="{1B0D2F08-D6E0-356F-ED12-04A5075E8B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rsidR="0061318C" w:rsidRPr="0061318C">
                        <w:rPr>
                          <w:noProof/>
                        </w:rPr>
                        <w:drawing>
                          <wp:inline distT="0" distB="0" distL="0" distR="0" wp14:anchorId="6602EA62" wp14:editId="2ADFAA4D">
                            <wp:extent cx="2703195" cy="16764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4903" cy="1677459"/>
                                    </a:xfrm>
                                    <a:prstGeom prst="rect">
                                      <a:avLst/>
                                    </a:prstGeom>
                                    <a:noFill/>
                                    <a:ln>
                                      <a:noFill/>
                                    </a:ln>
                                  </pic:spPr>
                                </pic:pic>
                              </a:graphicData>
                            </a:graphic>
                          </wp:inline>
                        </w:drawing>
                      </w:r>
                      <w:r w:rsidR="00C4278A">
                        <w:rPr>
                          <w:noProof/>
                        </w:rPr>
                        <w:drawing>
                          <wp:inline distT="0" distB="0" distL="0" distR="0" wp14:anchorId="3F6A00A6" wp14:editId="7AF342B1">
                            <wp:extent cx="2703830" cy="1774190"/>
                            <wp:effectExtent l="0" t="0" r="10795" b="16510"/>
                            <wp:docPr id="130" name="Chart 1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sidR="00C4278A" w:rsidRPr="000B73B1">
                        <w:rPr>
                          <w:noProof/>
                        </w:rPr>
                        <w:drawing>
                          <wp:inline distT="0" distB="0" distL="0" distR="0" wp14:anchorId="1AB190BE" wp14:editId="290A795B">
                            <wp:extent cx="2724150" cy="178967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1396" cy="1794431"/>
                                    </a:xfrm>
                                    <a:prstGeom prst="rect">
                                      <a:avLst/>
                                    </a:prstGeom>
                                    <a:noFill/>
                                    <a:ln>
                                      <a:noFill/>
                                    </a:ln>
                                  </pic:spPr>
                                </pic:pic>
                              </a:graphicData>
                            </a:graphic>
                          </wp:inline>
                        </w:drawing>
                      </w:r>
                    </w:p>
                  </w:txbxContent>
                </v:textbox>
                <w10:wrap type="square"/>
              </v:shape>
            </w:pict>
          </mc:Fallback>
        </mc:AlternateContent>
      </w:r>
      <w:r w:rsidR="000B73B1">
        <w:rPr>
          <w:noProof/>
        </w:rPr>
        <mc:AlternateContent>
          <mc:Choice Requires="wps">
            <w:drawing>
              <wp:anchor distT="45720" distB="45720" distL="114300" distR="114300" simplePos="0" relativeHeight="251666432" behindDoc="0" locked="0" layoutInCell="1" allowOverlap="1" wp14:anchorId="7370322C" wp14:editId="3AF7A320">
                <wp:simplePos x="0" y="0"/>
                <wp:positionH relativeFrom="margin">
                  <wp:align>left</wp:align>
                </wp:positionH>
                <wp:positionV relativeFrom="paragraph">
                  <wp:posOffset>386715</wp:posOffset>
                </wp:positionV>
                <wp:extent cx="2924175" cy="1781175"/>
                <wp:effectExtent l="0" t="0" r="28575" b="28575"/>
                <wp:wrapSquare wrapText="bothSides"/>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1781175"/>
                        </a:xfrm>
                        <a:prstGeom prst="rect">
                          <a:avLst/>
                        </a:prstGeom>
                        <a:solidFill>
                          <a:srgbClr val="FFFFFF"/>
                        </a:solidFill>
                        <a:ln w="9525">
                          <a:solidFill>
                            <a:srgbClr val="000000"/>
                          </a:solidFill>
                          <a:miter lim="800000"/>
                          <a:headEnd/>
                          <a:tailEnd/>
                        </a:ln>
                      </wps:spPr>
                      <wps:txbx>
                        <w:txbxContent>
                          <w:p w14:paraId="242E4522" w14:textId="5A757F58" w:rsidR="00C4278A" w:rsidRDefault="00E10D21" w:rsidP="000B73B1">
                            <w:pPr>
                              <w:ind w:left="0" w:firstLine="0"/>
                            </w:pPr>
                            <w:r w:rsidRPr="00E10D21">
                              <w:rPr>
                                <w:noProof/>
                              </w:rPr>
                              <w:drawing>
                                <wp:inline distT="0" distB="0" distL="0" distR="0" wp14:anchorId="12B73E1E" wp14:editId="732168B9">
                                  <wp:extent cx="2732405" cy="1435735"/>
                                  <wp:effectExtent l="0" t="0" r="0" b="0"/>
                                  <wp:docPr id="160224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2405" cy="1435735"/>
                                          </a:xfrm>
                                          <a:prstGeom prst="rect">
                                            <a:avLst/>
                                          </a:prstGeom>
                                          <a:noFill/>
                                          <a:ln>
                                            <a:noFill/>
                                          </a:ln>
                                        </pic:spPr>
                                      </pic:pic>
                                    </a:graphicData>
                                  </a:graphic>
                                </wp:inline>
                              </w:drawing>
                            </w:r>
                            <w:r w:rsidR="0061318C" w:rsidRPr="0061318C">
                              <w:rPr>
                                <w:noProof/>
                              </w:rPr>
                              <w:drawing>
                                <wp:inline distT="0" distB="0" distL="0" distR="0" wp14:anchorId="4C1A2272" wp14:editId="68A33F3D">
                                  <wp:extent cx="2732405" cy="16405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32405" cy="164057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70322C" id="_x0000_s1032" type="#_x0000_t202" style="position:absolute;margin-left:0;margin-top:30.45pt;width:230.25pt;height:140.2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">
                <v:textbox>
                  <w:txbxContent>
                    <w:p w14:paraId="242E4522" w14:textId="5A757F58" w:rsidR="00C4278A" w:rsidRDefault="00E10D21" w:rsidP="000B73B1">
                      <w:pPr>
                        <w:ind w:left="0" w:firstLine="0"/>
                      </w:pPr>
                      <w:r w:rsidRPr="00E10D21">
                        <w:rPr>
                          <w:noProof/>
                        </w:rPr>
                        <w:drawing>
                          <wp:inline distT="0" distB="0" distL="0" distR="0" wp14:anchorId="12B73E1E" wp14:editId="732168B9">
                            <wp:extent cx="2732405" cy="1435735"/>
                            <wp:effectExtent l="0" t="0" r="0" b="0"/>
                            <wp:docPr id="160224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2405" cy="1435735"/>
                                    </a:xfrm>
                                    <a:prstGeom prst="rect">
                                      <a:avLst/>
                                    </a:prstGeom>
                                    <a:noFill/>
                                    <a:ln>
                                      <a:noFill/>
                                    </a:ln>
                                  </pic:spPr>
                                </pic:pic>
                              </a:graphicData>
                            </a:graphic>
                          </wp:inline>
                        </w:drawing>
                      </w:r>
                      <w:r w:rsidR="0061318C" w:rsidRPr="0061318C">
                        <w:rPr>
                          <w:noProof/>
                        </w:rPr>
                        <w:drawing>
                          <wp:inline distT="0" distB="0" distL="0" distR="0" wp14:anchorId="4C1A2272" wp14:editId="68A33F3D">
                            <wp:extent cx="2732405" cy="16405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32405" cy="1640574"/>
                                    </a:xfrm>
                                    <a:prstGeom prst="rect">
                                      <a:avLst/>
                                    </a:prstGeom>
                                    <a:noFill/>
                                    <a:ln>
                                      <a:noFill/>
                                    </a:ln>
                                  </pic:spPr>
                                </pic:pic>
                              </a:graphicData>
                            </a:graphic>
                          </wp:inline>
                        </w:drawing>
                      </w:r>
                    </w:p>
                  </w:txbxContent>
                </v:textbox>
                <w10:wrap type="square" anchorx="margin"/>
              </v:shape>
            </w:pict>
          </mc:Fallback>
        </mc:AlternateContent>
      </w:r>
    </w:p>
    <w:p w14:paraId="350ABEE3" w14:textId="77777777" w:rsidR="000B73B1" w:rsidRDefault="000B73B1" w:rsidP="000B73B1">
      <w:pPr>
        <w:spacing w:after="0" w:line="259" w:lineRule="auto"/>
        <w:ind w:left="0" w:firstLine="0"/>
      </w:pPr>
    </w:p>
    <w:p w14:paraId="43E11A6F" w14:textId="7C4C2031" w:rsidR="00147136" w:rsidRDefault="007649CF" w:rsidP="000B73B1">
      <w:pPr>
        <w:spacing w:after="0" w:line="259" w:lineRule="auto"/>
        <w:ind w:left="0" w:firstLine="0"/>
      </w:pPr>
      <w:r>
        <w:t xml:space="preserve">Figure </w:t>
      </w:r>
      <w:r w:rsidR="00A2053B">
        <w:t>2c and 2d</w:t>
      </w:r>
      <w:r w:rsidR="0072262F">
        <w:t xml:space="preserve">. </w:t>
      </w:r>
      <w:r w:rsidR="000B73B1">
        <w:t xml:space="preserve"> </w:t>
      </w:r>
      <w:r w:rsidR="0072262F">
        <w:t xml:space="preserve">Mean </w:t>
      </w:r>
      <w:r w:rsidR="00780A5C">
        <w:t xml:space="preserve">monthly </w:t>
      </w:r>
      <w:r w:rsidR="0072262F">
        <w:t xml:space="preserve">temperature </w:t>
      </w:r>
      <w:r w:rsidR="00FD3FFB">
        <w:t>(</w:t>
      </w:r>
      <w:r w:rsidR="00FD3FFB">
        <w:sym w:font="Symbol" w:char="F0B0"/>
      </w:r>
      <w:r w:rsidR="00FD3FFB">
        <w:t xml:space="preserve">F) </w:t>
      </w:r>
      <w:r w:rsidR="0072262F">
        <w:t>in Cheyenne, WY (1984-</w:t>
      </w:r>
      <w:r w:rsidR="00E76744">
        <w:t>202</w:t>
      </w:r>
      <w:r w:rsidR="00E10D21">
        <w:t>3</w:t>
      </w:r>
      <w:r w:rsidR="0072262F">
        <w:t>)</w:t>
      </w:r>
      <w:r w:rsidR="002B1DE7">
        <w:t xml:space="preserve">. </w:t>
      </w:r>
      <w:r w:rsidR="00FD3FFB">
        <w:t xml:space="preserve"> </w:t>
      </w:r>
      <w:r w:rsidR="002B1DE7" w:rsidRPr="002B1DE7">
        <w:t xml:space="preserve">Spring </w:t>
      </w:r>
      <w:r w:rsidR="002B1DE7">
        <w:t xml:space="preserve">temperature </w:t>
      </w:r>
      <w:r w:rsidR="002B1DE7" w:rsidRPr="002B1DE7">
        <w:t>is in blue (April-June</w:t>
      </w:r>
      <w:proofErr w:type="gramStart"/>
      <w:r w:rsidR="002B1DE7" w:rsidRPr="002B1DE7">
        <w:t>)</w:t>
      </w:r>
      <w:proofErr w:type="gramEnd"/>
      <w:r w:rsidR="002B1DE7" w:rsidRPr="002B1DE7">
        <w:t xml:space="preserve"> and summer is in red (July-September).</w:t>
      </w:r>
    </w:p>
    <w:p w14:paraId="1F8CCDA7" w14:textId="77777777" w:rsidR="002B1DE7" w:rsidRDefault="002B1DE7" w:rsidP="000B73B1">
      <w:pPr>
        <w:spacing w:after="0" w:line="259" w:lineRule="auto"/>
        <w:ind w:left="0" w:firstLine="0"/>
      </w:pPr>
    </w:p>
    <w:p w14:paraId="120D9FC5" w14:textId="77777777" w:rsidR="00CF136D" w:rsidRDefault="00147136" w:rsidP="00147136">
      <w:pPr>
        <w:spacing w:after="0" w:line="259" w:lineRule="auto"/>
        <w:ind w:left="0" w:firstLine="720"/>
      </w:pPr>
      <w:r>
        <w:t>Characterization of WAFB climate conditions and their influence on COBP using monthly datasets can be confounded by short-term weather events and anomalous months.  For example, the start of COBP monitoring was preceded by a flood on August 1, 1985 that was classified as a 100-year flood event (USDI Geological Survey 1989) and shows up as a summer spike in 1985 precipitation (Figure 2</w:t>
      </w:r>
      <w:r w:rsidRPr="00F45159">
        <w:t xml:space="preserve">).  </w:t>
      </w:r>
      <w:r>
        <w:t xml:space="preserve">There are also localized weather events associated with storm cells that can affect parts of the population differently such as hail damage. </w:t>
      </w:r>
    </w:p>
    <w:p w14:paraId="1BF28C85" w14:textId="77777777" w:rsidR="00CF136D" w:rsidRDefault="00CF136D" w:rsidP="00147136">
      <w:pPr>
        <w:spacing w:after="0" w:line="259" w:lineRule="auto"/>
        <w:ind w:left="0" w:firstLine="720"/>
      </w:pPr>
    </w:p>
    <w:p w14:paraId="5FDDA0A9" w14:textId="0BE320A4" w:rsidR="00F020D5" w:rsidRDefault="00CF136D" w:rsidP="00147136">
      <w:pPr>
        <w:spacing w:after="0" w:line="259" w:lineRule="auto"/>
        <w:ind w:left="0" w:firstLine="720"/>
        <w:rPr>
          <w:ins w:id="156" w:author="Stears, Alice E" w:date="2024-03-27T10:53:00Z"/>
        </w:rPr>
      </w:pPr>
      <w:commentRangeStart w:id="157"/>
      <w:r>
        <w:t>Monthly datasets can also mask annual trends</w:t>
      </w:r>
      <w:commentRangeEnd w:id="157"/>
      <w:r w:rsidR="009F1815">
        <w:rPr>
          <w:rStyle w:val="CommentReference"/>
        </w:rPr>
        <w:commentReference w:id="157"/>
      </w:r>
      <w:r>
        <w:t>, and the period from about 1999-2008 coincides with overall drought (</w:t>
      </w:r>
      <w:r w:rsidR="00F61AC4">
        <w:t>Wyoming W</w:t>
      </w:r>
      <w:r w:rsidR="00F61AC4" w:rsidRPr="00743AD4">
        <w:t>ater Resources Data System &amp; State Climate Office</w:t>
      </w:r>
      <w:r w:rsidR="0051743A">
        <w:t xml:space="preserve"> </w:t>
      </w:r>
      <w:r w:rsidR="00F61AC4">
        <w:t>2024</w:t>
      </w:r>
      <w:r>
        <w:t xml:space="preserve">). </w:t>
      </w:r>
      <w:commentRangeStart w:id="158"/>
      <w:r>
        <w:t xml:space="preserve">There are many weather conditions that correlate with drought but one of them is </w:t>
      </w:r>
      <w:r w:rsidR="00F020D5">
        <w:t>annual streamflow</w:t>
      </w:r>
      <w:commentRangeEnd w:id="158"/>
      <w:r w:rsidR="009F1815">
        <w:rPr>
          <w:rStyle w:val="CommentReference"/>
        </w:rPr>
        <w:commentReference w:id="158"/>
      </w:r>
      <w:r>
        <w:t xml:space="preserve">.  </w:t>
      </w:r>
      <w:r w:rsidR="00F020D5">
        <w:t xml:space="preserve"> </w:t>
      </w:r>
      <w:r>
        <w:t xml:space="preserve">Crow Creek </w:t>
      </w:r>
      <w:commentRangeStart w:id="159"/>
      <w:r>
        <w:t xml:space="preserve">is the only perennial stream on </w:t>
      </w:r>
      <w:commentRangeEnd w:id="159"/>
      <w:r w:rsidR="009F1815">
        <w:rPr>
          <w:rStyle w:val="CommentReference"/>
        </w:rPr>
        <w:commentReference w:id="159"/>
      </w:r>
      <w:r>
        <w:t xml:space="preserve">WAFB.  While streamflow data </w:t>
      </w:r>
      <w:del w:id="160" w:author="Stears, Alice E" w:date="2024-03-27T10:52:00Z">
        <w:r w:rsidDel="009F1815">
          <w:delText>collection are no</w:delText>
        </w:r>
      </w:del>
      <w:ins w:id="161" w:author="Stears, Alice E" w:date="2024-03-27T10:52:00Z">
        <w:r w:rsidR="009F1815">
          <w:t>are</w:t>
        </w:r>
      </w:ins>
      <w:r>
        <w:t xml:space="preserve"> </w:t>
      </w:r>
      <w:r>
        <w:lastRenderedPageBreak/>
        <w:t xml:space="preserve">longer collected on </w:t>
      </w:r>
      <w:ins w:id="162" w:author="Stears, Alice E" w:date="2024-03-27T10:53:00Z">
        <w:r w:rsidR="009F1815">
          <w:t>Crow Creek</w:t>
        </w:r>
      </w:ins>
      <w:del w:id="163" w:author="Stears, Alice E" w:date="2024-03-27T10:53:00Z">
        <w:r w:rsidDel="009F1815">
          <w:delText>it</w:delText>
        </w:r>
      </w:del>
      <w:r>
        <w:t xml:space="preserve">, the available data cover the prolonged period of drought between 1999-2008 </w:t>
      </w:r>
      <w:r w:rsidR="00F020D5">
        <w:t>(Figure 3</w:t>
      </w:r>
      <w:r w:rsidR="00723298">
        <w:t>; USGS 2018</w:t>
      </w:r>
      <w:r w:rsidR="00F020D5">
        <w:t xml:space="preserve">).  </w:t>
      </w:r>
    </w:p>
    <w:p w14:paraId="58197B8E" w14:textId="77777777" w:rsidR="009F1815" w:rsidRDefault="009F1815" w:rsidP="00147136">
      <w:pPr>
        <w:spacing w:after="0" w:line="259" w:lineRule="auto"/>
        <w:ind w:left="0" w:firstLine="720"/>
      </w:pPr>
    </w:p>
    <w:p w14:paraId="56F58D62" w14:textId="42F172C7" w:rsidR="00147136" w:rsidRDefault="00F020D5" w:rsidP="0023010D">
      <w:pPr>
        <w:spacing w:after="0" w:line="259" w:lineRule="auto"/>
        <w:ind w:left="0" w:firstLine="0"/>
      </w:pPr>
      <w:r>
        <w:rPr>
          <w:noProof/>
        </w:rPr>
        <mc:AlternateContent>
          <mc:Choice Requires="wps">
            <w:drawing>
              <wp:anchor distT="45720" distB="45720" distL="114300" distR="114300" simplePos="0" relativeHeight="251676672" behindDoc="0" locked="0" layoutInCell="1" allowOverlap="1" wp14:anchorId="36D9A20B" wp14:editId="50C40880">
                <wp:simplePos x="0" y="0"/>
                <wp:positionH relativeFrom="margin">
                  <wp:posOffset>635</wp:posOffset>
                </wp:positionH>
                <wp:positionV relativeFrom="paragraph">
                  <wp:posOffset>0</wp:posOffset>
                </wp:positionV>
                <wp:extent cx="6057900" cy="3448050"/>
                <wp:effectExtent l="0" t="0" r="19050" b="1905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3448050"/>
                        </a:xfrm>
                        <a:prstGeom prst="rect">
                          <a:avLst/>
                        </a:prstGeom>
                        <a:solidFill>
                          <a:srgbClr val="FFFFFF"/>
                        </a:solidFill>
                        <a:ln w="9525">
                          <a:solidFill>
                            <a:srgbClr val="000000"/>
                          </a:solidFill>
                          <a:miter lim="800000"/>
                          <a:headEnd/>
                          <a:tailEnd/>
                        </a:ln>
                      </wps:spPr>
                      <wps:txbx>
                        <w:txbxContent>
                          <w:p w14:paraId="6F53329A" w14:textId="4DEC455D" w:rsidR="00F020D5" w:rsidRDefault="00F020D5">
                            <w:r>
                              <w:rPr>
                                <w:noProof/>
                              </w:rPr>
                              <w:drawing>
                                <wp:inline distT="0" distB="0" distL="0" distR="0" wp14:anchorId="3FCBE02D" wp14:editId="048DAE76">
                                  <wp:extent cx="5857875" cy="3343275"/>
                                  <wp:effectExtent l="0" t="0" r="9525" b="952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D9A20B" id="_x0000_s1033" type="#_x0000_t202" style="position:absolute;margin-left:.05pt;margin-top:0;width:477pt;height:271.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">
                <v:textbox>
                  <w:txbxContent>
                    <w:p w14:paraId="6F53329A" w14:textId="4DEC455D" w:rsidR="00F020D5" w:rsidRDefault="00F020D5">
                      <w:r>
                        <w:rPr>
                          <w:noProof/>
                        </w:rPr>
                        <w:drawing>
                          <wp:inline distT="0" distB="0" distL="0" distR="0" wp14:anchorId="3FCBE02D" wp14:editId="048DAE76">
                            <wp:extent cx="5857875" cy="3343275"/>
                            <wp:effectExtent l="0" t="0" r="9525" b="952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txbxContent>
                </v:textbox>
                <w10:wrap type="square" anchorx="margin"/>
              </v:shape>
            </w:pict>
          </mc:Fallback>
        </mc:AlternateContent>
      </w:r>
      <w:r>
        <w:t xml:space="preserve">Figure 3.  Crow Creek annual stream flow (1993-2018). USGS stream monitoring site at upper end of Crow Creek at WAFB border </w:t>
      </w:r>
      <w:r w:rsidRPr="001F4966">
        <w:t>(</w:t>
      </w:r>
      <w:r w:rsidR="001F4966" w:rsidRPr="001F4966">
        <w:t>USGS site no. 06755950)</w:t>
      </w:r>
    </w:p>
    <w:p w14:paraId="4B0225D5" w14:textId="77777777" w:rsidR="001A644B" w:rsidRPr="00F020D5" w:rsidRDefault="001A644B" w:rsidP="0023010D">
      <w:pPr>
        <w:spacing w:after="0" w:line="259" w:lineRule="auto"/>
        <w:ind w:left="0" w:firstLine="0"/>
        <w:rPr>
          <w:u w:val="single"/>
        </w:rPr>
      </w:pPr>
    </w:p>
    <w:p w14:paraId="677F46B7" w14:textId="77777777" w:rsidR="003B0CC0" w:rsidRDefault="003B0CC0" w:rsidP="000B73B1">
      <w:pPr>
        <w:spacing w:after="0" w:line="259" w:lineRule="auto"/>
        <w:ind w:left="0" w:firstLine="0"/>
      </w:pPr>
    </w:p>
    <w:p w14:paraId="4574F9C2" w14:textId="70D1FBB2" w:rsidR="001F4F2E" w:rsidRDefault="00C918AE">
      <w:pPr>
        <w:pStyle w:val="Heading1"/>
        <w:ind w:right="216"/>
        <w:jc w:val="center"/>
      </w:pPr>
      <w:bookmarkStart w:id="164" w:name="_Toc160515011"/>
      <w:r>
        <w:t>METHODS</w:t>
      </w:r>
      <w:bookmarkEnd w:id="164"/>
      <w:r>
        <w:t xml:space="preserve"> </w:t>
      </w:r>
    </w:p>
    <w:p w14:paraId="339E655D" w14:textId="77777777" w:rsidR="001F4F2E" w:rsidRDefault="00C918AE" w:rsidP="005933F2">
      <w:pPr>
        <w:pStyle w:val="Heading2"/>
        <w:ind w:right="216"/>
      </w:pPr>
      <w:bookmarkStart w:id="165" w:name="_Toc160515012"/>
      <w:r>
        <w:t>Field census</w:t>
      </w:r>
      <w:bookmarkEnd w:id="165"/>
      <w:r>
        <w:t xml:space="preserve"> </w:t>
      </w:r>
    </w:p>
    <w:p w14:paraId="5EA36B1D" w14:textId="3D74A7EC" w:rsidR="0033426D" w:rsidRDefault="00C918AE" w:rsidP="00CA2952">
      <w:pPr>
        <w:ind w:left="9" w:right="208"/>
      </w:pPr>
      <w:r>
        <w:t xml:space="preserve">      </w:t>
      </w:r>
      <w:r>
        <w:tab/>
      </w:r>
      <w:r w:rsidR="00A724C8">
        <w:t>A</w:t>
      </w:r>
      <w:r>
        <w:t>nnual census of flowering COBP was initiated in 1986 by Hollis Marriott through Wyoming Natural Diversity Database (WYNDD; Marriott 1988) to gauge overall population trends under Res</w:t>
      </w:r>
      <w:r w:rsidR="0033426D">
        <w:t>earch Natural Area objectives.  It was timed during or after peak flowering</w:t>
      </w:r>
      <w:ins w:id="166" w:author="Stears, Alice E" w:date="2024-03-27T10:53:00Z">
        <w:r w:rsidR="009F1815">
          <w:t xml:space="preserve">, </w:t>
        </w:r>
      </w:ins>
      <w:del w:id="167" w:author="Stears, Alice E" w:date="2024-03-27T10:53:00Z">
        <w:r w:rsidR="0033426D" w:rsidDel="009F1815">
          <w:delText xml:space="preserve"> in </w:delText>
        </w:r>
      </w:del>
      <w:r w:rsidR="006426A7">
        <w:t xml:space="preserve">usually in </w:t>
      </w:r>
      <w:r w:rsidR="0033426D">
        <w:t xml:space="preserve">August.  After a pause in 1987, it was repeated in 1988 </w:t>
      </w:r>
      <w:ins w:id="168" w:author="Stears, Alice E" w:date="2024-03-27T10:54:00Z">
        <w:r w:rsidR="009F1815">
          <w:t>when</w:t>
        </w:r>
      </w:ins>
      <w:del w:id="169" w:author="Stears, Alice E" w:date="2024-03-27T10:54:00Z">
        <w:r w:rsidR="0033426D" w:rsidDel="009F1815">
          <w:delText>a</w:delText>
        </w:r>
      </w:del>
      <w:del w:id="170" w:author="Stears, Alice E" w:date="2024-03-27T10:53:00Z">
        <w:r w:rsidR="0033426D" w:rsidDel="009F1815">
          <w:delText>nd then</w:delText>
        </w:r>
      </w:del>
      <w:r w:rsidR="0033426D">
        <w:t xml:space="preserve"> data collecti</w:t>
      </w:r>
      <w:ins w:id="171" w:author="Stears, Alice E" w:date="2024-03-27T10:53:00Z">
        <w:r w:rsidR="009F1815">
          <w:t>on</w:t>
        </w:r>
      </w:ins>
      <w:del w:id="172" w:author="Stears, Alice E" w:date="2024-03-27T10:53:00Z">
        <w:r w:rsidR="0033426D" w:rsidDel="009F1815">
          <w:delText>ng</w:delText>
        </w:r>
      </w:del>
      <w:r w:rsidR="0033426D">
        <w:t xml:space="preserve"> was partitioned into creek</w:t>
      </w:r>
      <w:ins w:id="173" w:author="Stears, Alice E" w:date="2024-03-27T10:54:00Z">
        <w:r w:rsidR="009F1815">
          <w:t xml:space="preserve"> </w:t>
        </w:r>
      </w:ins>
      <w:del w:id="174" w:author="Stears, Alice E" w:date="2024-03-27T10:54:00Z">
        <w:r w:rsidR="0033426D" w:rsidDel="009F1815">
          <w:delText>-</w:delText>
        </w:r>
      </w:del>
      <w:r w:rsidR="0033426D">
        <w:t>segment subsets</w:t>
      </w:r>
      <w:del w:id="175" w:author="Stears, Alice E" w:date="2024-03-27T10:54:00Z">
        <w:r w:rsidR="0033426D" w:rsidDel="009F1815">
          <w:delText xml:space="preserve"> in 1989</w:delText>
        </w:r>
      </w:del>
      <w:r w:rsidR="0033426D">
        <w:t xml:space="preserve">. </w:t>
      </w:r>
      <w:r w:rsidR="00EE0E47">
        <w:t>Monitoring continued by Walter Fertig and colleagues (1992-2000</w:t>
      </w:r>
      <w:proofErr w:type="gramStart"/>
      <w:r w:rsidR="00EE0E47">
        <w:t xml:space="preserve">), </w:t>
      </w:r>
      <w:ins w:id="176" w:author="Stears, Alice E" w:date="2024-03-27T10:54:00Z">
        <w:r w:rsidR="009F1815">
          <w:t>and</w:t>
        </w:r>
        <w:proofErr w:type="gramEnd"/>
        <w:r w:rsidR="009F1815">
          <w:t xml:space="preserve"> was </w:t>
        </w:r>
      </w:ins>
      <w:r w:rsidR="00EE0E47">
        <w:t>later over</w:t>
      </w:r>
      <w:del w:id="177" w:author="Stears, Alice E" w:date="2024-03-27T10:54:00Z">
        <w:r w:rsidR="00EE0E47" w:rsidDel="009F1815">
          <w:delText xml:space="preserve"> </w:delText>
        </w:r>
      </w:del>
      <w:r w:rsidR="00EE0E47">
        <w:t xml:space="preserve">seen by Bonnie Heidel </w:t>
      </w:r>
      <w:r w:rsidR="006426A7">
        <w:t xml:space="preserve">and colleagues </w:t>
      </w:r>
      <w:r w:rsidR="00EE0E47">
        <w:t xml:space="preserve">(2001-present). </w:t>
      </w:r>
      <w:r w:rsidR="00EE0E47" w:rsidRPr="00EE0E47">
        <w:t xml:space="preserve">The 2023 census </w:t>
      </w:r>
      <w:del w:id="178" w:author="Stears, Alice E" w:date="2024-03-27T10:54:00Z">
        <w:r w:rsidR="00EE0E47" w:rsidRPr="00EE0E47" w:rsidDel="009F1815">
          <w:delText xml:space="preserve">signified </w:delText>
        </w:r>
      </w:del>
      <w:ins w:id="179" w:author="Stears, Alice E" w:date="2024-03-27T10:54:00Z">
        <w:r w:rsidR="009F1815">
          <w:t>was</w:t>
        </w:r>
        <w:r w:rsidR="009F1815" w:rsidRPr="00EE0E47">
          <w:t xml:space="preserve"> </w:t>
        </w:r>
      </w:ins>
      <w:r w:rsidR="00EE0E47" w:rsidRPr="00EE0E47">
        <w:t xml:space="preserve">the 36th consecutive </w:t>
      </w:r>
      <w:proofErr w:type="gramStart"/>
      <w:r w:rsidR="00EE0E47" w:rsidRPr="00EE0E47">
        <w:t xml:space="preserve">year, </w:t>
      </w:r>
      <w:ins w:id="180" w:author="Stears, Alice E" w:date="2024-03-27T10:54:00Z">
        <w:r w:rsidR="009F1815">
          <w:t>and</w:t>
        </w:r>
        <w:proofErr w:type="gramEnd"/>
        <w:r w:rsidR="009F1815">
          <w:t xml:space="preserve"> employed methods </w:t>
        </w:r>
      </w:ins>
      <w:r w:rsidR="00EE0E47" w:rsidRPr="00EE0E47">
        <w:t xml:space="preserve">consistent with </w:t>
      </w:r>
      <w:proofErr w:type="spellStart"/>
      <w:r w:rsidR="00EE0E47" w:rsidRPr="00EE0E47">
        <w:t>Heidel</w:t>
      </w:r>
      <w:proofErr w:type="spellEnd"/>
      <w:r w:rsidR="00EE0E47" w:rsidRPr="00EE0E47">
        <w:t xml:space="preserve"> and Tuthill (2022) and prior years. </w:t>
      </w:r>
      <w:r w:rsidR="0033426D">
        <w:t>The creek</w:t>
      </w:r>
      <w:ins w:id="181" w:author="Stears, Alice E" w:date="2024-03-27T10:55:00Z">
        <w:r w:rsidR="009F1815">
          <w:t xml:space="preserve"> and</w:t>
        </w:r>
      </w:ins>
      <w:r w:rsidR="0033426D">
        <w:t xml:space="preserve"> segment level</w:t>
      </w:r>
      <w:ins w:id="182" w:author="Stears, Alice E" w:date="2024-03-27T10:55:00Z">
        <w:r w:rsidR="009F1815">
          <w:t>s</w:t>
        </w:r>
      </w:ins>
      <w:r w:rsidR="0033426D">
        <w:t xml:space="preserve"> of data </w:t>
      </w:r>
      <w:del w:id="183" w:author="Stears, Alice E" w:date="2024-03-27T10:55:00Z">
        <w:r w:rsidR="0033426D" w:rsidDel="009F1815">
          <w:delText xml:space="preserve">analysis </w:delText>
        </w:r>
      </w:del>
      <w:ins w:id="184" w:author="Stears, Alice E" w:date="2024-03-27T10:55:00Z">
        <w:r w:rsidR="009F1815">
          <w:t xml:space="preserve">collection </w:t>
        </w:r>
        <w:proofErr w:type="gramStart"/>
        <w:r w:rsidR="009F1815">
          <w:t>are</w:t>
        </w:r>
        <w:proofErr w:type="gramEnd"/>
        <w:r w:rsidR="009F1815">
          <w:t xml:space="preserve"> </w:t>
        </w:r>
      </w:ins>
      <w:del w:id="185" w:author="Stears, Alice E" w:date="2024-03-27T10:55:00Z">
        <w:r w:rsidR="00EE0E47" w:rsidDel="009F1815">
          <w:delText>i</w:delText>
        </w:r>
        <w:r w:rsidR="0033426D" w:rsidDel="009F1815">
          <w:delText xml:space="preserve">s </w:delText>
        </w:r>
      </w:del>
      <w:r w:rsidR="0033426D">
        <w:t>the scale</w:t>
      </w:r>
      <w:ins w:id="186" w:author="Stears, Alice E" w:date="2024-03-27T10:55:00Z">
        <w:r w:rsidR="009F1815">
          <w:t>s</w:t>
        </w:r>
      </w:ins>
      <w:r w:rsidR="0033426D">
        <w:t xml:space="preserve"> used </w:t>
      </w:r>
      <w:ins w:id="187" w:author="Stears, Alice E" w:date="2024-03-27T10:55:00Z">
        <w:r w:rsidR="009F1815">
          <w:t xml:space="preserve">for analysis </w:t>
        </w:r>
      </w:ins>
      <w:r w:rsidR="0033426D">
        <w:t xml:space="preserve">in this report, although starting in 2002, we started mapping and recording census results </w:t>
      </w:r>
      <w:ins w:id="188" w:author="Stears, Alice E" w:date="2024-03-27T10:55:00Z">
        <w:r w:rsidR="009F1815">
          <w:t xml:space="preserve">at </w:t>
        </w:r>
        <w:r w:rsidR="00BB54ED">
          <w:t xml:space="preserve">an </w:t>
        </w:r>
        <w:r w:rsidR="009F1815">
          <w:t>even finer scale</w:t>
        </w:r>
        <w:r w:rsidR="00BB54ED">
          <w:t xml:space="preserve"> </w:t>
        </w:r>
      </w:ins>
      <w:r w:rsidR="00655B65">
        <w:t xml:space="preserve">as </w:t>
      </w:r>
      <w:r w:rsidR="003931A7">
        <w:t>points and</w:t>
      </w:r>
      <w:r w:rsidR="0033426D">
        <w:t xml:space="preserve"> polygons</w:t>
      </w:r>
      <w:r w:rsidR="00655B65">
        <w:t xml:space="preserve">, </w:t>
      </w:r>
      <w:ins w:id="189" w:author="Stears, Alice E" w:date="2024-03-27T10:55:00Z">
        <w:r w:rsidR="00BB54ED">
          <w:t xml:space="preserve">which we </w:t>
        </w:r>
      </w:ins>
      <w:r w:rsidR="00655B65">
        <w:t>mapped using Global Positioning System units with generally 10 m or greater separation distance</w:t>
      </w:r>
      <w:r w:rsidR="0033426D">
        <w:t>.</w:t>
      </w:r>
      <w:r w:rsidR="00636C63">
        <w:t xml:space="preserve"> </w:t>
      </w:r>
    </w:p>
    <w:p w14:paraId="3E511891" w14:textId="77777777" w:rsidR="0033426D" w:rsidRDefault="0033426D" w:rsidP="00CA2952">
      <w:pPr>
        <w:ind w:left="9" w:right="208"/>
      </w:pPr>
    </w:p>
    <w:p w14:paraId="48285522" w14:textId="481A5D84" w:rsidR="009346F6" w:rsidRDefault="009346F6" w:rsidP="009346F6">
      <w:pPr>
        <w:ind w:left="9" w:right="208" w:firstLine="710"/>
      </w:pPr>
      <w:r w:rsidRPr="00962AD8">
        <w:t xml:space="preserve">The </w:t>
      </w:r>
      <w:r w:rsidR="00E76744">
        <w:t>202</w:t>
      </w:r>
      <w:r w:rsidR="009C532A">
        <w:t>3</w:t>
      </w:r>
      <w:r w:rsidRPr="00962AD8">
        <w:t xml:space="preserve"> census was conducted over the course of f</w:t>
      </w:r>
      <w:r w:rsidR="00C35106">
        <w:t>ive</w:t>
      </w:r>
      <w:r w:rsidRPr="00962AD8">
        <w:t xml:space="preserve"> days between </w:t>
      </w:r>
      <w:r w:rsidR="00A05EAC">
        <w:t>7</w:t>
      </w:r>
      <w:r w:rsidR="00A05EAC" w:rsidRPr="00A05EAC">
        <w:t>-11</w:t>
      </w:r>
      <w:r w:rsidRPr="00A05EAC">
        <w:t xml:space="preserve"> August.  </w:t>
      </w:r>
      <w:r w:rsidR="001178A5" w:rsidRPr="00A05EAC">
        <w:t>By</w:t>
      </w:r>
      <w:r w:rsidRPr="00962AD8">
        <w:t xml:space="preserve"> census time, </w:t>
      </w:r>
      <w:ins w:id="190" w:author="Stears, Alice E" w:date="2024-03-27T10:57:00Z">
        <w:r w:rsidR="00BB54ED">
          <w:t xml:space="preserve">we had high confidence in our ability to accurately detect flowering stems, even if they had herbivory damage or breakage.  </w:t>
        </w:r>
      </w:ins>
      <w:commentRangeStart w:id="191"/>
      <w:r w:rsidR="00655B65">
        <w:t xml:space="preserve">all </w:t>
      </w:r>
      <w:r w:rsidR="001178A5">
        <w:t xml:space="preserve">plants producing </w:t>
      </w:r>
      <w:commentRangeEnd w:id="191"/>
      <w:r w:rsidR="00BB54ED">
        <w:rPr>
          <w:rStyle w:val="CommentReference"/>
        </w:rPr>
        <w:commentReference w:id="191"/>
      </w:r>
      <w:del w:id="192" w:author="Stears, Alice E" w:date="2024-03-27T10:57:00Z">
        <w:r w:rsidR="001178A5" w:rsidDel="00BB54ED">
          <w:delText xml:space="preserve">flowering stems </w:delText>
        </w:r>
        <w:r w:rsidR="00655B65" w:rsidDel="00BB54ED">
          <w:delText xml:space="preserve">were </w:delText>
        </w:r>
        <w:r w:rsidR="001178A5" w:rsidDel="00BB54ED">
          <w:delText>detectable, despite herbivory or breakage</w:delText>
        </w:r>
      </w:del>
      <w:r w:rsidR="001178A5">
        <w:t xml:space="preserve">. </w:t>
      </w:r>
      <w:r w:rsidR="00655B65">
        <w:t>Most</w:t>
      </w:r>
      <w:r w:rsidRPr="00962AD8">
        <w:t xml:space="preserve"> </w:t>
      </w:r>
      <w:ins w:id="193" w:author="Stears, Alice E" w:date="2024-03-27T10:57:00Z">
        <w:r w:rsidR="00BB54ED">
          <w:t xml:space="preserve">flowering stalks </w:t>
        </w:r>
      </w:ins>
      <w:r w:rsidRPr="00962AD8">
        <w:t xml:space="preserve">were in </w:t>
      </w:r>
      <w:r w:rsidRPr="00962AD8">
        <w:lastRenderedPageBreak/>
        <w:t xml:space="preserve">flower </w:t>
      </w:r>
      <w:r w:rsidR="001178A5">
        <w:t>with</w:t>
      </w:r>
      <w:r w:rsidR="00655B65">
        <w:t xml:space="preserve"> fruits</w:t>
      </w:r>
      <w:r w:rsidR="001178A5">
        <w:t xml:space="preserve"> that</w:t>
      </w:r>
      <w:r w:rsidR="00655B65">
        <w:t xml:space="preserve"> had started to form or already fallen</w:t>
      </w:r>
      <w:ins w:id="194" w:author="Stears, Alice E" w:date="2024-03-27T10:57:00Z">
        <w:r w:rsidR="00BB54ED">
          <w:t>, which increased our confid</w:t>
        </w:r>
      </w:ins>
      <w:ins w:id="195" w:author="Stears, Alice E" w:date="2024-03-27T10:58:00Z">
        <w:r w:rsidR="00BB54ED">
          <w:t>ence that any plants that were going to flower in that year had already done so</w:t>
        </w:r>
      </w:ins>
      <w:r w:rsidR="00655B65">
        <w:t>.</w:t>
      </w:r>
      <w:r w:rsidRPr="00962AD8">
        <w:t xml:space="preserve"> </w:t>
      </w:r>
      <w:r w:rsidR="00174E60">
        <w:t xml:space="preserve"> </w:t>
      </w:r>
      <w:r w:rsidRPr="00962AD8">
        <w:t xml:space="preserve">In this report, </w:t>
      </w:r>
      <w:r w:rsidR="00CC15E3">
        <w:t xml:space="preserve">the category of </w:t>
      </w:r>
      <w:r w:rsidRPr="00962AD8">
        <w:t xml:space="preserve">all reproductive plants </w:t>
      </w:r>
      <w:r w:rsidR="00CC15E3">
        <w:t>is</w:t>
      </w:r>
      <w:r w:rsidRPr="00962AD8">
        <w:t xml:space="preserve"> referred to as flowering plants.  </w:t>
      </w:r>
    </w:p>
    <w:p w14:paraId="4E56C6C0" w14:textId="77777777" w:rsidR="009346F6" w:rsidRDefault="009346F6" w:rsidP="009346F6">
      <w:pPr>
        <w:ind w:left="9" w:right="208"/>
      </w:pPr>
    </w:p>
    <w:p w14:paraId="7213A5F0" w14:textId="5658239D" w:rsidR="001F4F2E" w:rsidRDefault="00C918AE" w:rsidP="005933F2">
      <w:pPr>
        <w:pStyle w:val="Heading2"/>
        <w:ind w:left="-5"/>
      </w:pPr>
      <w:bookmarkStart w:id="196" w:name="_Toc160515013"/>
      <w:r>
        <w:t>Data analysis</w:t>
      </w:r>
      <w:r w:rsidR="006D6197">
        <w:t xml:space="preserve"> – detecting</w:t>
      </w:r>
      <w:ins w:id="197" w:author="Stears, Alice E" w:date="2024-03-27T11:27:00Z">
        <w:r w:rsidR="002136F0">
          <w:t xml:space="preserve"> long-term </w:t>
        </w:r>
      </w:ins>
      <w:del w:id="198" w:author="Stears, Alice E" w:date="2024-03-27T11:27:00Z">
        <w:r w:rsidR="006D6197" w:rsidDel="002136F0">
          <w:delText xml:space="preserve"> </w:delText>
        </w:r>
      </w:del>
      <w:del w:id="199" w:author="Stears, Alice E" w:date="2024-03-27T11:24:00Z">
        <w:r w:rsidR="006D6197" w:rsidDel="002136F0">
          <w:delText>trends</w:delText>
        </w:r>
      </w:del>
      <w:bookmarkEnd w:id="196"/>
      <w:ins w:id="200" w:author="Stears, Alice E" w:date="2024-03-27T11:24:00Z">
        <w:r w:rsidR="002136F0">
          <w:t xml:space="preserve">trends in population </w:t>
        </w:r>
        <w:proofErr w:type="gramStart"/>
        <w:r w:rsidR="002136F0">
          <w:t>size</w:t>
        </w:r>
      </w:ins>
      <w:proofErr w:type="gramEnd"/>
    </w:p>
    <w:p w14:paraId="53B17BB7" w14:textId="7781E723" w:rsidR="006426A7" w:rsidRDefault="00C918AE" w:rsidP="002136F0">
      <w:pPr>
        <w:ind w:left="0" w:right="208" w:firstLine="0"/>
      </w:pPr>
      <w:r>
        <w:t xml:space="preserve">     </w:t>
      </w:r>
      <w:r>
        <w:tab/>
      </w:r>
      <w:r w:rsidR="00962AD8">
        <w:t xml:space="preserve">COBP census results </w:t>
      </w:r>
      <w:del w:id="201" w:author="Stears, Alice E" w:date="2024-03-27T10:58:00Z">
        <w:r w:rsidR="00E17EFF" w:rsidDel="00BB54ED">
          <w:delText>were</w:delText>
        </w:r>
        <w:r w:rsidR="006426A7" w:rsidDel="00BB54ED">
          <w:delText xml:space="preserve"> </w:delText>
        </w:r>
      </w:del>
      <w:ins w:id="202" w:author="Stears, Alice E" w:date="2024-03-27T10:58:00Z">
        <w:r w:rsidR="00BB54ED">
          <w:t xml:space="preserve">are </w:t>
        </w:r>
      </w:ins>
      <w:r w:rsidR="006426A7">
        <w:t xml:space="preserve">presented </w:t>
      </w:r>
      <w:ins w:id="203" w:author="Stears, Alice E" w:date="2024-03-27T11:20:00Z">
        <w:r w:rsidR="003C1088">
          <w:t>here</w:t>
        </w:r>
      </w:ins>
      <w:ins w:id="204" w:author="Stears, Alice E" w:date="2024-03-27T11:21:00Z">
        <w:r w:rsidR="003C1088">
          <w:t xml:space="preserve"> </w:t>
        </w:r>
      </w:ins>
      <w:r w:rsidR="006426A7">
        <w:t xml:space="preserve">for </w:t>
      </w:r>
      <w:r w:rsidR="001A644B">
        <w:t xml:space="preserve">the entire </w:t>
      </w:r>
      <w:r w:rsidR="006426A7">
        <w:t xml:space="preserve">WAFB </w:t>
      </w:r>
      <w:r w:rsidR="001A644B">
        <w:t>population</w:t>
      </w:r>
      <w:del w:id="205" w:author="Stears, Alice E" w:date="2024-03-27T10:59:00Z">
        <w:r w:rsidR="006426A7" w:rsidDel="00BB54ED">
          <w:delText xml:space="preserve"> and divided into intervals showing that </w:delText>
        </w:r>
        <w:r w:rsidR="001A644B" w:rsidDel="00BB54ED">
          <w:delText xml:space="preserve">population </w:delText>
        </w:r>
        <w:r w:rsidR="006426A7" w:rsidDel="00BB54ED">
          <w:delText>trends have changed over time</w:delText>
        </w:r>
      </w:del>
      <w:ins w:id="206" w:author="Stears, Alice E" w:date="2024-03-27T11:21:00Z">
        <w:r w:rsidR="003C1088">
          <w:t xml:space="preserve">, as well as at the creek level. </w:t>
        </w:r>
      </w:ins>
      <w:del w:id="207" w:author="Stears, Alice E" w:date="2024-03-27T11:21:00Z">
        <w:r w:rsidR="006426A7" w:rsidDel="003C1088">
          <w:delText xml:space="preserve">.  </w:delText>
        </w:r>
      </w:del>
      <w:ins w:id="208" w:author="Stears, Alice E" w:date="2024-03-27T10:59:00Z">
        <w:r w:rsidR="00BB54ED">
          <w:t xml:space="preserve">We also </w:t>
        </w:r>
      </w:ins>
      <w:ins w:id="209" w:author="Stears, Alice E" w:date="2024-03-27T11:21:00Z">
        <w:r w:rsidR="003C1088">
          <w:t xml:space="preserve">conducted analyses at the level of </w:t>
        </w:r>
      </w:ins>
      <w:del w:id="210" w:author="Stears, Alice E" w:date="2024-03-27T11:21:00Z">
        <w:r w:rsidR="006426A7" w:rsidDel="003C1088">
          <w:delText xml:space="preserve">They have also been presented </w:delText>
        </w:r>
        <w:r w:rsidR="00962AD8" w:rsidDel="003C1088">
          <w:delText>for each creek</w:delText>
        </w:r>
        <w:r w:rsidR="00AE2087" w:rsidDel="003C1088">
          <w:delText xml:space="preserve"> (this report)</w:delText>
        </w:r>
        <w:r w:rsidR="001A644B" w:rsidDel="003C1088">
          <w:delText xml:space="preserve">, </w:delText>
        </w:r>
        <w:r w:rsidR="00AE2087" w:rsidDel="003C1088">
          <w:delText>as well as by</w:delText>
        </w:r>
        <w:r w:rsidR="003E5E58" w:rsidDel="003C1088">
          <w:delText xml:space="preserve"> </w:delText>
        </w:r>
      </w:del>
      <w:r w:rsidR="00F0633B">
        <w:t xml:space="preserve">creek </w:t>
      </w:r>
      <w:r w:rsidR="00962AD8">
        <w:t>segment</w:t>
      </w:r>
      <w:r w:rsidR="001A644B">
        <w:t xml:space="preserve"> and </w:t>
      </w:r>
      <w:r w:rsidR="00AE2087">
        <w:t>for</w:t>
      </w:r>
      <w:r w:rsidR="001A644B">
        <w:t xml:space="preserve"> each of over 100 </w:t>
      </w:r>
      <w:r w:rsidR="006426A7">
        <w:t xml:space="preserve">mapped </w:t>
      </w:r>
      <w:r w:rsidR="003E5E58">
        <w:t>point</w:t>
      </w:r>
      <w:r w:rsidR="001A644B">
        <w:t>s</w:t>
      </w:r>
      <w:r w:rsidR="003E5E58">
        <w:t xml:space="preserve"> </w:t>
      </w:r>
      <w:r w:rsidR="001A644B">
        <w:t>and</w:t>
      </w:r>
      <w:r w:rsidR="003E5E58">
        <w:t xml:space="preserve"> polygon</w:t>
      </w:r>
      <w:r w:rsidR="001A644B">
        <w:t>s that have ever been occupied by the species</w:t>
      </w:r>
      <w:r w:rsidR="00AE2087">
        <w:t xml:space="preserve"> (unpublished data)</w:t>
      </w:r>
      <w:r w:rsidR="00655B65">
        <w:t>.</w:t>
      </w:r>
      <w:ins w:id="211" w:author="Stears, Alice E" w:date="2024-03-27T11:21:00Z">
        <w:r w:rsidR="003C1088">
          <w:t xml:space="preserve"> </w:t>
        </w:r>
      </w:ins>
      <w:r w:rsidR="00655B65">
        <w:t xml:space="preserve"> </w:t>
      </w:r>
      <w:ins w:id="212" w:author="Stears, Alice E" w:date="2024-03-27T11:25:00Z">
        <w:r w:rsidR="002136F0">
          <w:t xml:space="preserve">For </w:t>
        </w:r>
        <w:proofErr w:type="gramStart"/>
        <w:r w:rsidR="002136F0">
          <w:t>all of</w:t>
        </w:r>
        <w:proofErr w:type="gramEnd"/>
        <w:r w:rsidR="002136F0">
          <w:t xml:space="preserve"> the results shown, we </w:t>
        </w:r>
      </w:ins>
      <w:ins w:id="213" w:author="Stears, Alice E" w:date="2024-03-27T11:29:00Z">
        <w:r w:rsidR="002136F0">
          <w:t>conducted</w:t>
        </w:r>
      </w:ins>
      <w:ins w:id="214" w:author="Stears, Alice E" w:date="2024-03-27T11:25:00Z">
        <w:r w:rsidR="002136F0">
          <w:t xml:space="preserve"> simple linear regression </w:t>
        </w:r>
      </w:ins>
      <w:ins w:id="215" w:author="Stears, Alice E" w:date="2024-03-27T11:29:00Z">
        <w:r w:rsidR="002136F0">
          <w:t>to estimate population size as a fu</w:t>
        </w:r>
      </w:ins>
      <w:ins w:id="216" w:author="Stears, Alice E" w:date="2024-03-27T11:30:00Z">
        <w:r w:rsidR="002136F0">
          <w:t xml:space="preserve">nction of year, which we include </w:t>
        </w:r>
      </w:ins>
      <w:ins w:id="217" w:author="Stears, Alice E" w:date="2024-03-27T11:25:00Z">
        <w:r w:rsidR="002136F0">
          <w:t>to pro</w:t>
        </w:r>
      </w:ins>
      <w:ins w:id="218" w:author="Stears, Alice E" w:date="2024-03-27T11:26:00Z">
        <w:r w:rsidR="002136F0">
          <w:t>vide broad information about change in number of flowering individuals across the census period</w:t>
        </w:r>
      </w:ins>
      <w:ins w:id="219" w:author="Stears, Alice E" w:date="2024-03-27T11:30:00Z">
        <w:r w:rsidR="002136F0">
          <w:t xml:space="preserve">. </w:t>
        </w:r>
      </w:ins>
      <w:del w:id="220" w:author="Stears, Alice E" w:date="2024-03-27T11:26:00Z">
        <w:r w:rsidR="001A644B" w:rsidDel="002136F0">
          <w:delText>For all these graphed results, linear regression trend lines were superimposed to provide an overview</w:delText>
        </w:r>
        <w:commentRangeStart w:id="221"/>
        <w:r w:rsidR="001A644B" w:rsidDel="002136F0">
          <w:delText xml:space="preserve">. </w:delText>
        </w:r>
      </w:del>
      <w:r w:rsidR="00655B65">
        <w:t>Results were</w:t>
      </w:r>
      <w:r>
        <w:t xml:space="preserve"> </w:t>
      </w:r>
      <w:r w:rsidR="001A644B">
        <w:t xml:space="preserve">also </w:t>
      </w:r>
      <w:r>
        <w:t xml:space="preserve">summarized </w:t>
      </w:r>
      <w:r w:rsidR="000E7B48">
        <w:t>by</w:t>
      </w:r>
      <w:r>
        <w:t xml:space="preserve"> presence/absence </w:t>
      </w:r>
      <w:r w:rsidR="000E7B48">
        <w:t xml:space="preserve">values </w:t>
      </w:r>
      <w:r w:rsidR="001A644B">
        <w:t xml:space="preserve">for each point and polygon </w:t>
      </w:r>
      <w:r>
        <w:t xml:space="preserve">in a </w:t>
      </w:r>
      <w:r w:rsidR="001A644B">
        <w:t xml:space="preserve">master </w:t>
      </w:r>
      <w:r>
        <w:t>map</w:t>
      </w:r>
      <w:r w:rsidR="001A644B">
        <w:t>.</w:t>
      </w:r>
      <w:r>
        <w:t xml:space="preserve">  </w:t>
      </w:r>
      <w:commentRangeEnd w:id="221"/>
      <w:r w:rsidR="002136F0">
        <w:rPr>
          <w:rStyle w:val="CommentReference"/>
        </w:rPr>
        <w:commentReference w:id="221"/>
      </w:r>
    </w:p>
    <w:p w14:paraId="7A0A1122" w14:textId="77777777" w:rsidR="006426A7" w:rsidRDefault="006426A7" w:rsidP="00523771">
      <w:pPr>
        <w:ind w:left="0" w:right="208" w:firstLine="0"/>
      </w:pPr>
    </w:p>
    <w:p w14:paraId="768D0809" w14:textId="0E272DE4" w:rsidR="0099432C" w:rsidRPr="0099432C" w:rsidRDefault="006D6197" w:rsidP="0099432C">
      <w:pPr>
        <w:pStyle w:val="Heading1"/>
        <w:ind w:right="214"/>
        <w:rPr>
          <w:bCs/>
        </w:rPr>
      </w:pPr>
      <w:bookmarkStart w:id="222" w:name="_Toc160515014"/>
      <w:r>
        <w:rPr>
          <w:bCs/>
        </w:rPr>
        <w:t xml:space="preserve">Data analysis – detecting </w:t>
      </w:r>
      <w:ins w:id="223" w:author="Stears, Alice E" w:date="2024-03-27T11:29:00Z">
        <w:r w:rsidR="002136F0">
          <w:rPr>
            <w:bCs/>
          </w:rPr>
          <w:t>short-term trends in population size</w:t>
        </w:r>
      </w:ins>
      <w:del w:id="224" w:author="Stears, Alice E" w:date="2024-03-27T11:29:00Z">
        <w:r w:rsidDel="002136F0">
          <w:rPr>
            <w:bCs/>
          </w:rPr>
          <w:delText>changes to t</w:delText>
        </w:r>
        <w:r w:rsidR="0099432C" w:rsidRPr="0099432C" w:rsidDel="002136F0">
          <w:rPr>
            <w:bCs/>
          </w:rPr>
          <w:delText>rend</w:delText>
        </w:r>
        <w:r w:rsidDel="002136F0">
          <w:rPr>
            <w:bCs/>
          </w:rPr>
          <w:delText>s</w:delText>
        </w:r>
        <w:bookmarkEnd w:id="222"/>
        <w:r w:rsidR="0099432C" w:rsidRPr="0099432C" w:rsidDel="002136F0">
          <w:rPr>
            <w:bCs/>
          </w:rPr>
          <w:delText xml:space="preserve"> </w:delText>
        </w:r>
      </w:del>
      <w:ins w:id="225" w:author="Stears, Alice E" w:date="2024-03-27T11:29:00Z">
        <w:r w:rsidR="002136F0">
          <w:rPr>
            <w:bCs/>
          </w:rPr>
          <w:t xml:space="preserve"> </w:t>
        </w:r>
      </w:ins>
    </w:p>
    <w:p w14:paraId="0091573F" w14:textId="0D0000DE" w:rsidR="0099432C" w:rsidRDefault="002136F0" w:rsidP="0099432C">
      <w:pPr>
        <w:ind w:left="0" w:right="208" w:firstLine="720"/>
        <w:rPr>
          <w:szCs w:val="24"/>
        </w:rPr>
      </w:pPr>
      <w:ins w:id="226" w:author="Stears, Alice E" w:date="2024-03-27T11:28:00Z">
        <w:r>
          <w:t xml:space="preserve">We used a </w:t>
        </w:r>
      </w:ins>
      <w:del w:id="227" w:author="Stears, Alice E" w:date="2024-03-27T11:28:00Z">
        <w:r w:rsidR="0099432C" w:rsidDel="002136F0">
          <w:delText>N</w:delText>
        </w:r>
        <w:r w:rsidR="0099432C" w:rsidDel="002136F0">
          <w:rPr>
            <w:szCs w:val="24"/>
          </w:rPr>
          <w:delText xml:space="preserve">on-linear trends in COBP abundance were analyzed with </w:delText>
        </w:r>
      </w:del>
      <w:r w:rsidR="0099432C">
        <w:rPr>
          <w:szCs w:val="24"/>
        </w:rPr>
        <w:t>generalized additive model</w:t>
      </w:r>
      <w:del w:id="228" w:author="Stears, Alice E" w:date="2024-03-27T11:28:00Z">
        <w:r w:rsidR="0099432C" w:rsidDel="002136F0">
          <w:rPr>
            <w:szCs w:val="24"/>
          </w:rPr>
          <w:delText>s</w:delText>
        </w:r>
      </w:del>
      <w:r w:rsidR="0099432C">
        <w:rPr>
          <w:szCs w:val="24"/>
        </w:rPr>
        <w:t xml:space="preserve"> (GAM</w:t>
      </w:r>
      <w:del w:id="229" w:author="Stears, Alice E" w:date="2024-03-27T11:28:00Z">
        <w:r w:rsidR="0099432C" w:rsidDel="002136F0">
          <w:rPr>
            <w:szCs w:val="24"/>
          </w:rPr>
          <w:delText>s</w:delText>
        </w:r>
      </w:del>
      <w:r w:rsidR="0099432C">
        <w:rPr>
          <w:szCs w:val="24"/>
        </w:rPr>
        <w:t>)</w:t>
      </w:r>
      <w:ins w:id="230" w:author="Stears, Alice E" w:date="2024-03-27T11:28:00Z">
        <w:r>
          <w:rPr>
            <w:szCs w:val="24"/>
          </w:rPr>
          <w:t xml:space="preserve"> approach to identify </w:t>
        </w:r>
      </w:ins>
      <w:ins w:id="231" w:author="Stears, Alice E" w:date="2024-03-27T11:30:00Z">
        <w:r>
          <w:rPr>
            <w:szCs w:val="24"/>
          </w:rPr>
          <w:t>periods of significant population increase or decrease within the entire census period</w:t>
        </w:r>
      </w:ins>
      <w:r w:rsidR="0099432C">
        <w:rPr>
          <w:szCs w:val="24"/>
        </w:rPr>
        <w:t>.</w:t>
      </w:r>
      <w:ins w:id="232" w:author="Stears, Alice E" w:date="2024-03-27T11:31:00Z">
        <w:r>
          <w:rPr>
            <w:szCs w:val="24"/>
          </w:rPr>
          <w:t xml:space="preserve"> </w:t>
        </w:r>
      </w:ins>
      <w:del w:id="233" w:author="Stears, Alice E" w:date="2024-03-27T11:31:00Z">
        <w:r w:rsidR="0099432C" w:rsidDel="002136F0">
          <w:rPr>
            <w:szCs w:val="24"/>
          </w:rPr>
          <w:delText xml:space="preserve">  This approach enabled us to estimate curvilinear trends and identify significant periods of change within trends for the population and subpopulations.  </w:delText>
        </w:r>
      </w:del>
      <w:r w:rsidR="0099432C">
        <w:rPr>
          <w:szCs w:val="24"/>
        </w:rPr>
        <w:t>We fit separate GAMs for the annual counts at each creek, creek segment, and the full population</w:t>
      </w:r>
      <w:ins w:id="234" w:author="Stears, Alice E" w:date="2024-03-27T11:31:00Z">
        <w:r>
          <w:rPr>
            <w:szCs w:val="24"/>
          </w:rPr>
          <w:t xml:space="preserve">. In each </w:t>
        </w:r>
      </w:ins>
      <w:ins w:id="235" w:author="Stears, Alice E" w:date="2024-03-27T11:32:00Z">
        <w:r>
          <w:rPr>
            <w:szCs w:val="24"/>
          </w:rPr>
          <w:t xml:space="preserve">model, we estimated population size </w:t>
        </w:r>
      </w:ins>
      <w:del w:id="236" w:author="Stears, Alice E" w:date="2024-03-27T11:31:00Z">
        <w:r w:rsidR="0099432C" w:rsidDel="002136F0">
          <w:rPr>
            <w:szCs w:val="24"/>
          </w:rPr>
          <w:delText xml:space="preserve"> </w:delText>
        </w:r>
      </w:del>
      <w:r w:rsidR="0099432C">
        <w:rPr>
          <w:szCs w:val="24"/>
        </w:rPr>
        <w:t>as smoothed functions of year.  All models used a log link function and a negative-binomial error structure to account for over-dispersion in the count data.  We selected the smoothing parameter (</w:t>
      </w:r>
      <w:r w:rsidR="0099432C" w:rsidRPr="00AA502C">
        <w:rPr>
          <w:i/>
          <w:szCs w:val="24"/>
        </w:rPr>
        <w:t>k</w:t>
      </w:r>
      <w:r w:rsidR="0099432C">
        <w:rPr>
          <w:szCs w:val="24"/>
        </w:rPr>
        <w:t>) by</w:t>
      </w:r>
      <w:r w:rsidR="0099432C" w:rsidRPr="00BA5321">
        <w:rPr>
          <w:szCs w:val="24"/>
        </w:rPr>
        <w:t xml:space="preserve"> </w:t>
      </w:r>
      <w:r w:rsidR="0099432C">
        <w:rPr>
          <w:szCs w:val="24"/>
        </w:rPr>
        <w:t xml:space="preserve">refitting models with increasing values of </w:t>
      </w:r>
      <w:r w:rsidR="0099432C" w:rsidRPr="00565A9F">
        <w:rPr>
          <w:i/>
          <w:szCs w:val="24"/>
        </w:rPr>
        <w:t>k</w:t>
      </w:r>
      <w:r w:rsidR="0099432C">
        <w:rPr>
          <w:szCs w:val="24"/>
        </w:rPr>
        <w:t xml:space="preserve"> until the effective degrees of freedom (</w:t>
      </w:r>
      <w:proofErr w:type="spellStart"/>
      <w:r w:rsidR="0099432C">
        <w:rPr>
          <w:szCs w:val="24"/>
        </w:rPr>
        <w:t>edf</w:t>
      </w:r>
      <w:proofErr w:type="spellEnd"/>
      <w:r w:rsidR="0099432C">
        <w:rPr>
          <w:szCs w:val="24"/>
        </w:rPr>
        <w:t xml:space="preserve">) remained stable (Wood et al. 2011) and assessed goodness of fit and serial </w:t>
      </w:r>
      <w:proofErr w:type="gramStart"/>
      <w:r w:rsidR="0099432C">
        <w:rPr>
          <w:szCs w:val="24"/>
        </w:rPr>
        <w:t>auto-correlation</w:t>
      </w:r>
      <w:proofErr w:type="gramEnd"/>
      <w:r w:rsidR="0099432C">
        <w:rPr>
          <w:szCs w:val="24"/>
        </w:rPr>
        <w:t xml:space="preserve"> by examining residual plots.  To identify periods </w:t>
      </w:r>
      <w:ins w:id="237" w:author="Stears, Alice E" w:date="2024-03-27T11:32:00Z">
        <w:r>
          <w:rPr>
            <w:szCs w:val="24"/>
          </w:rPr>
          <w:t xml:space="preserve">with significant increase or decrease in population size </w:t>
        </w:r>
      </w:ins>
      <w:ins w:id="238" w:author="Stears, Alice E" w:date="2024-03-27T11:33:00Z">
        <w:r>
          <w:rPr>
            <w:szCs w:val="24"/>
          </w:rPr>
          <w:t>across the entire trend line</w:t>
        </w:r>
      </w:ins>
      <w:del w:id="239" w:author="Stears, Alice E" w:date="2024-03-27T11:32:00Z">
        <w:r w:rsidR="0099432C" w:rsidDel="002136F0">
          <w:rPr>
            <w:szCs w:val="24"/>
          </w:rPr>
          <w:delText>of change within each curvilinear trend</w:delText>
        </w:r>
      </w:del>
      <w:r w:rsidR="0099432C">
        <w:rPr>
          <w:szCs w:val="24"/>
        </w:rPr>
        <w:t xml:space="preserve">, we </w:t>
      </w:r>
      <w:del w:id="240" w:author="Stears, Alice E" w:date="2024-03-27T11:33:00Z">
        <w:r w:rsidR="0099432C" w:rsidDel="002136F0">
          <w:rPr>
            <w:szCs w:val="24"/>
          </w:rPr>
          <w:delText xml:space="preserve">estimated </w:delText>
        </w:r>
      </w:del>
      <w:ins w:id="241" w:author="Stears, Alice E" w:date="2024-03-27T11:33:00Z">
        <w:r>
          <w:rPr>
            <w:szCs w:val="24"/>
          </w:rPr>
          <w:t xml:space="preserve">calculated </w:t>
        </w:r>
      </w:ins>
      <w:r w:rsidR="0099432C">
        <w:rPr>
          <w:szCs w:val="24"/>
        </w:rPr>
        <w:t>the first derivative of the trend line with 95% point-wise confidence intervals (CI</w:t>
      </w:r>
      <w:ins w:id="242" w:author="Stears, Alice E" w:date="2024-03-27T11:33:00Z">
        <w:r>
          <w:rPr>
            <w:szCs w:val="24"/>
          </w:rPr>
          <w:t xml:space="preserve">). </w:t>
        </w:r>
      </w:ins>
      <w:del w:id="243" w:author="Stears, Alice E" w:date="2024-03-27T11:33:00Z">
        <w:r w:rsidR="0099432C" w:rsidDel="002136F0">
          <w:rPr>
            <w:szCs w:val="24"/>
          </w:rPr>
          <w:delText>) and interpreted periods</w:delText>
        </w:r>
      </w:del>
      <w:ins w:id="244" w:author="Stears, Alice E" w:date="2024-03-27T11:33:00Z">
        <w:r>
          <w:rPr>
            <w:szCs w:val="24"/>
          </w:rPr>
          <w:t>Periods of time</w:t>
        </w:r>
      </w:ins>
      <w:r w:rsidR="0099432C">
        <w:rPr>
          <w:szCs w:val="24"/>
        </w:rPr>
        <w:t xml:space="preserve"> when </w:t>
      </w:r>
      <w:ins w:id="245" w:author="Stears, Alice E" w:date="2024-03-27T11:33:00Z">
        <w:r>
          <w:rPr>
            <w:szCs w:val="24"/>
          </w:rPr>
          <w:t xml:space="preserve">the </w:t>
        </w:r>
      </w:ins>
      <w:r w:rsidR="0099432C">
        <w:rPr>
          <w:szCs w:val="24"/>
        </w:rPr>
        <w:t xml:space="preserve">CI did not overlap zero </w:t>
      </w:r>
      <w:ins w:id="246" w:author="Stears, Alice E" w:date="2024-03-27T11:33:00Z">
        <w:r>
          <w:rPr>
            <w:szCs w:val="24"/>
          </w:rPr>
          <w:t>constitu</w:t>
        </w:r>
      </w:ins>
      <w:ins w:id="247" w:author="Stears, Alice E" w:date="2024-03-27T11:34:00Z">
        <w:r>
          <w:rPr>
            <w:szCs w:val="24"/>
          </w:rPr>
          <w:t>t</w:t>
        </w:r>
      </w:ins>
      <w:ins w:id="248" w:author="Stears, Alice E" w:date="2024-03-27T11:33:00Z">
        <w:r>
          <w:rPr>
            <w:szCs w:val="24"/>
          </w:rPr>
          <w:t>ed</w:t>
        </w:r>
      </w:ins>
      <w:del w:id="249" w:author="Stears, Alice E" w:date="2024-03-27T11:33:00Z">
        <w:r w:rsidR="0099432C" w:rsidDel="002136F0">
          <w:rPr>
            <w:szCs w:val="24"/>
          </w:rPr>
          <w:delText>as</w:delText>
        </w:r>
      </w:del>
      <w:r w:rsidR="0099432C">
        <w:rPr>
          <w:szCs w:val="24"/>
        </w:rPr>
        <w:t xml:space="preserve"> evidence that the slope was significantly different from zero (Curtis and Simpson 2014).  We fit GAMs </w:t>
      </w:r>
      <w:r w:rsidR="0099432C" w:rsidRPr="008A07C2">
        <w:rPr>
          <w:szCs w:val="24"/>
        </w:rPr>
        <w:t xml:space="preserve">using </w:t>
      </w:r>
      <w:r w:rsidR="0099432C">
        <w:rPr>
          <w:szCs w:val="24"/>
        </w:rPr>
        <w:t xml:space="preserve">restricted </w:t>
      </w:r>
      <w:r w:rsidR="0099432C" w:rsidRPr="008A07C2">
        <w:rPr>
          <w:szCs w:val="24"/>
        </w:rPr>
        <w:t>maximum</w:t>
      </w:r>
      <w:r w:rsidR="0099432C">
        <w:rPr>
          <w:szCs w:val="24"/>
        </w:rPr>
        <w:t xml:space="preserve"> </w:t>
      </w:r>
      <w:r w:rsidR="0099432C" w:rsidRPr="008A07C2">
        <w:rPr>
          <w:szCs w:val="24"/>
        </w:rPr>
        <w:t xml:space="preserve">likelihood functions </w:t>
      </w:r>
      <w:r w:rsidR="0099432C">
        <w:rPr>
          <w:szCs w:val="24"/>
        </w:rPr>
        <w:t xml:space="preserve">with the </w:t>
      </w:r>
      <w:proofErr w:type="spellStart"/>
      <w:r w:rsidR="0099432C">
        <w:rPr>
          <w:szCs w:val="24"/>
        </w:rPr>
        <w:t>mgcv</w:t>
      </w:r>
      <w:proofErr w:type="spellEnd"/>
      <w:r w:rsidR="0099432C">
        <w:rPr>
          <w:szCs w:val="24"/>
        </w:rPr>
        <w:t xml:space="preserve"> package (version </w:t>
      </w:r>
      <w:r w:rsidR="0099432C" w:rsidRPr="00803520">
        <w:rPr>
          <w:szCs w:val="24"/>
        </w:rPr>
        <w:t>1.8-</w:t>
      </w:r>
      <w:r w:rsidR="0099432C">
        <w:rPr>
          <w:szCs w:val="24"/>
        </w:rPr>
        <w:t xml:space="preserve">42; </w:t>
      </w:r>
      <w:r w:rsidR="0099432C" w:rsidRPr="008A07C2">
        <w:rPr>
          <w:szCs w:val="24"/>
        </w:rPr>
        <w:t xml:space="preserve">Wood 2011) </w:t>
      </w:r>
      <w:r w:rsidR="0099432C">
        <w:rPr>
          <w:szCs w:val="24"/>
        </w:rPr>
        <w:t xml:space="preserve">in the statistical software program R (version 4.2.3; </w:t>
      </w:r>
      <w:r w:rsidR="0099432C" w:rsidRPr="008A07C2">
        <w:rPr>
          <w:szCs w:val="24"/>
        </w:rPr>
        <w:t>R Development Core Team 20</w:t>
      </w:r>
      <w:r w:rsidR="0099432C">
        <w:rPr>
          <w:szCs w:val="24"/>
        </w:rPr>
        <w:t xml:space="preserve">23).  While our analyses were conducted </w:t>
      </w:r>
      <w:proofErr w:type="gramStart"/>
      <w:r w:rsidR="0099432C">
        <w:rPr>
          <w:szCs w:val="24"/>
        </w:rPr>
        <w:t>piece-wise</w:t>
      </w:r>
      <w:proofErr w:type="gramEnd"/>
      <w:r w:rsidR="0099432C">
        <w:rPr>
          <w:szCs w:val="24"/>
        </w:rPr>
        <w:t>, we suggest future efforts consider using hierarchical GAMs to explore non-linear variation at the nested spatial scales of creeks and segments in a single model of the full dataset.</w:t>
      </w:r>
    </w:p>
    <w:p w14:paraId="3BF9601D" w14:textId="77777777" w:rsidR="0099432C" w:rsidRDefault="0099432C" w:rsidP="0099432C">
      <w:pPr>
        <w:ind w:left="0" w:right="208" w:firstLine="720"/>
        <w:rPr>
          <w:szCs w:val="24"/>
        </w:rPr>
      </w:pPr>
    </w:p>
    <w:p w14:paraId="4C9F9F94" w14:textId="280A8EF2" w:rsidR="000E7AE5" w:rsidRDefault="0099432C" w:rsidP="0099432C">
      <w:pPr>
        <w:pStyle w:val="Heading1"/>
        <w:ind w:right="214" w:firstLine="704"/>
        <w:rPr>
          <w:b w:val="0"/>
        </w:rPr>
      </w:pPr>
      <w:bookmarkStart w:id="250" w:name="_Toc160515015"/>
      <w:r w:rsidRPr="0099432C">
        <w:rPr>
          <w:b w:val="0"/>
        </w:rPr>
        <w:t xml:space="preserve">We </w:t>
      </w:r>
      <w:r w:rsidR="000E7AE5">
        <w:rPr>
          <w:b w:val="0"/>
        </w:rPr>
        <w:t xml:space="preserve">also </w:t>
      </w:r>
      <w:r w:rsidRPr="0099432C">
        <w:rPr>
          <w:b w:val="0"/>
        </w:rPr>
        <w:t>e</w:t>
      </w:r>
      <w:r w:rsidR="006D6197">
        <w:rPr>
          <w:b w:val="0"/>
        </w:rPr>
        <w:t>valuated changes to</w:t>
      </w:r>
      <w:r w:rsidRPr="0099432C">
        <w:rPr>
          <w:b w:val="0"/>
        </w:rPr>
        <w:t xml:space="preserve"> </w:t>
      </w:r>
      <w:r w:rsidR="000E7AE5">
        <w:rPr>
          <w:b w:val="0"/>
        </w:rPr>
        <w:t>trends</w:t>
      </w:r>
      <w:r w:rsidR="006D6197">
        <w:rPr>
          <w:b w:val="0"/>
        </w:rPr>
        <w:t xml:space="preserve"> from a</w:t>
      </w:r>
      <w:r w:rsidR="000E7AE5">
        <w:rPr>
          <w:b w:val="0"/>
        </w:rPr>
        <w:t xml:space="preserve"> </w:t>
      </w:r>
      <w:r w:rsidRPr="0099432C">
        <w:rPr>
          <w:b w:val="0"/>
        </w:rPr>
        <w:t>retrospective</w:t>
      </w:r>
      <w:r w:rsidR="006D6197">
        <w:rPr>
          <w:b w:val="0"/>
        </w:rPr>
        <w:t xml:space="preserve"> standpoint</w:t>
      </w:r>
      <w:r w:rsidRPr="0099432C">
        <w:rPr>
          <w:b w:val="0"/>
        </w:rPr>
        <w:t xml:space="preserve"> when shifts in population growth rate and carrying capacity had occurred across the long-term monitoring data. We used a model comparison algorithm that fits population time-series with all possible breakpoints and selects the most supported shifts in population demographic rates (Bahlai and Zipkin 2020). We ran this algorithm on the full length of monitoring for each creek, and then shortened the dataset systematically to determine how many years of monitoring would have been needed to detect the significant breakpoints in the monitoring trends.</w:t>
      </w:r>
      <w:bookmarkEnd w:id="250"/>
    </w:p>
    <w:p w14:paraId="4D42469C" w14:textId="77777777" w:rsidR="000E7AE5" w:rsidRDefault="000E7AE5" w:rsidP="0099432C">
      <w:pPr>
        <w:pStyle w:val="Heading1"/>
        <w:ind w:right="214" w:firstLine="704"/>
        <w:rPr>
          <w:b w:val="0"/>
        </w:rPr>
      </w:pPr>
    </w:p>
    <w:p w14:paraId="4E86A965" w14:textId="02D852DE" w:rsidR="001F4F2E" w:rsidRDefault="000E7AE5" w:rsidP="001D1DA2">
      <w:pPr>
        <w:pStyle w:val="Heading1"/>
        <w:ind w:right="214" w:firstLine="704"/>
      </w:pPr>
      <w:r>
        <w:rPr>
          <w:b w:val="0"/>
        </w:rPr>
        <w:t xml:space="preserve"> </w:t>
      </w:r>
      <w:bookmarkStart w:id="251" w:name="_Toc160515016"/>
      <w:r>
        <w:rPr>
          <w:b w:val="0"/>
        </w:rPr>
        <w:t xml:space="preserve">Finally, </w:t>
      </w:r>
      <w:ins w:id="252" w:author="Stears, Alice E" w:date="2024-03-27T11:35:00Z">
        <w:r w:rsidR="001D1DA2">
          <w:rPr>
            <w:b w:val="0"/>
          </w:rPr>
          <w:t xml:space="preserve">we </w:t>
        </w:r>
      </w:ins>
      <w:ins w:id="253" w:author="Stears, Alice E" w:date="2024-03-27T11:36:00Z">
        <w:r w:rsidR="001D1DA2">
          <w:rPr>
            <w:b w:val="0"/>
          </w:rPr>
          <w:t xml:space="preserve">used annual census counts to calculate the annual </w:t>
        </w:r>
      </w:ins>
      <w:ins w:id="254" w:author="Stears, Alice E" w:date="2024-03-27T11:37:00Z">
        <w:r w:rsidR="001D1DA2">
          <w:rPr>
            <w:b w:val="0"/>
          </w:rPr>
          <w:t xml:space="preserve">log-transformed </w:t>
        </w:r>
      </w:ins>
      <w:ins w:id="255" w:author="Stears, Alice E" w:date="2024-03-27T11:36:00Z">
        <w:r w:rsidR="001D1DA2">
          <w:rPr>
            <w:b w:val="0"/>
          </w:rPr>
          <w:t>population growth rate (</w:t>
        </w:r>
      </w:ins>
      <w:proofErr w:type="gramStart"/>
      <w:ins w:id="256" w:author="Stears, Alice E" w:date="2024-03-27T11:37:00Z">
        <w:r w:rsidR="001D1DA2">
          <w:rPr>
            <w:b w:val="0"/>
          </w:rPr>
          <w:t>log(</w:t>
        </w:r>
        <w:proofErr w:type="gramEnd"/>
        <w:r w:rsidR="001D1DA2">
          <w:rPr>
            <w:b w:val="0"/>
          </w:rPr>
          <w:sym w:font="Symbol" w:char="F06C"/>
        </w:r>
        <w:r w:rsidR="001D1DA2">
          <w:rPr>
            <w:b w:val="0"/>
          </w:rPr>
          <w:t>))</w:t>
        </w:r>
      </w:ins>
      <w:ins w:id="257" w:author="Stears, Alice E" w:date="2024-03-27T11:38:00Z">
        <w:r w:rsidR="001D1DA2">
          <w:rPr>
            <w:b w:val="0"/>
          </w:rPr>
          <w:t xml:space="preserve"> for the WAFB population and each of the </w:t>
        </w:r>
        <w:r w:rsidR="001D1DA2" w:rsidRPr="000E7AE5">
          <w:rPr>
            <w:b w:val="0"/>
          </w:rPr>
          <w:t>subpopulation</w:t>
        </w:r>
        <w:r w:rsidR="001D1DA2">
          <w:rPr>
            <w:b w:val="0"/>
          </w:rPr>
          <w:t xml:space="preserve">s during each year of the census period. </w:t>
        </w:r>
      </w:ins>
      <w:ins w:id="258" w:author="Stears, Alice E" w:date="2024-03-27T11:39:00Z">
        <w:r w:rsidR="001D1DA2">
          <w:rPr>
            <w:b w:val="0"/>
          </w:rPr>
          <w:t xml:space="preserve">We then plotted these population growth rates across the entire census period to identify periods </w:t>
        </w:r>
        <w:proofErr w:type="gramStart"/>
        <w:r w:rsidR="001D1DA2">
          <w:rPr>
            <w:b w:val="0"/>
          </w:rPr>
          <w:t xml:space="preserve">of </w:t>
        </w:r>
      </w:ins>
      <w:ins w:id="259" w:author="Stears, Alice E" w:date="2024-03-27T11:38:00Z">
        <w:r w:rsidR="001D1DA2">
          <w:rPr>
            <w:b w:val="0"/>
          </w:rPr>
          <w:t xml:space="preserve"> </w:t>
        </w:r>
      </w:ins>
      <w:ins w:id="260" w:author="Stears, Alice E" w:date="2024-03-27T11:40:00Z">
        <w:r w:rsidR="001D1DA2">
          <w:rPr>
            <w:b w:val="0"/>
          </w:rPr>
          <w:t>population</w:t>
        </w:r>
        <w:proofErr w:type="gramEnd"/>
        <w:r w:rsidR="001D1DA2">
          <w:rPr>
            <w:b w:val="0"/>
          </w:rPr>
          <w:t xml:space="preserve"> growth or decline. We used these results to corroborate results from the GAM analysis. </w:t>
        </w:r>
      </w:ins>
      <w:del w:id="261" w:author="Stears, Alice E" w:date="2024-03-27T11:36:00Z">
        <w:r w:rsidRPr="000E7AE5" w:rsidDel="001D1DA2">
          <w:rPr>
            <w:b w:val="0"/>
          </w:rPr>
          <w:delText xml:space="preserve">census results were analyzed </w:delText>
        </w:r>
      </w:del>
      <w:del w:id="262" w:author="Stears, Alice E" w:date="2024-03-27T11:40:00Z">
        <w:r w:rsidRPr="000E7AE5" w:rsidDel="001D1DA2">
          <w:rPr>
            <w:b w:val="0"/>
          </w:rPr>
          <w:delText xml:space="preserve">as a change in log-transformed </w:delText>
        </w:r>
        <w:r w:rsidR="006D6197" w:rsidDel="001D1DA2">
          <w:rPr>
            <w:b w:val="0"/>
          </w:rPr>
          <w:delText xml:space="preserve">growth rates </w:delText>
        </w:r>
        <w:r w:rsidR="006D6197" w:rsidRPr="000E7AE5" w:rsidDel="001D1DA2">
          <w:rPr>
            <w:b w:val="0"/>
          </w:rPr>
          <w:delText xml:space="preserve">(lambda) </w:delText>
        </w:r>
      </w:del>
      <w:del w:id="263" w:author="Stears, Alice E" w:date="2024-03-27T11:38:00Z">
        <w:r w:rsidR="006D6197" w:rsidDel="001D1DA2">
          <w:rPr>
            <w:b w:val="0"/>
          </w:rPr>
          <w:delText xml:space="preserve">for the population and </w:delText>
        </w:r>
        <w:r w:rsidR="0051743A" w:rsidDel="001D1DA2">
          <w:rPr>
            <w:b w:val="0"/>
          </w:rPr>
          <w:delText xml:space="preserve">each of </w:delText>
        </w:r>
        <w:r w:rsidR="006D6197" w:rsidDel="001D1DA2">
          <w:rPr>
            <w:b w:val="0"/>
          </w:rPr>
          <w:delText xml:space="preserve">the </w:delText>
        </w:r>
        <w:r w:rsidRPr="000E7AE5" w:rsidDel="001D1DA2">
          <w:rPr>
            <w:b w:val="0"/>
          </w:rPr>
          <w:delText>subpopulation</w:delText>
        </w:r>
        <w:r w:rsidR="006D6197" w:rsidDel="001D1DA2">
          <w:rPr>
            <w:b w:val="0"/>
          </w:rPr>
          <w:delText>s</w:delText>
        </w:r>
        <w:r w:rsidR="00536F10" w:rsidDel="001D1DA2">
          <w:rPr>
            <w:b w:val="0"/>
          </w:rPr>
          <w:delText xml:space="preserve"> over time.</w:delText>
        </w:r>
        <w:r w:rsidDel="001D1DA2">
          <w:delText xml:space="preserve"> </w:delText>
        </w:r>
      </w:del>
      <w:r w:rsidR="0003513E">
        <w:br w:type="page"/>
      </w:r>
      <w:r w:rsidR="00C918AE">
        <w:lastRenderedPageBreak/>
        <w:t>RESULTS</w:t>
      </w:r>
      <w:bookmarkEnd w:id="251"/>
      <w:r w:rsidR="00C918AE">
        <w:t xml:space="preserve"> </w:t>
      </w:r>
    </w:p>
    <w:p w14:paraId="1F1D5CBD" w14:textId="1D643568" w:rsidR="001F4F2E" w:rsidRDefault="00AE5173" w:rsidP="005933F2">
      <w:pPr>
        <w:pStyle w:val="Heading2"/>
        <w:ind w:right="214"/>
      </w:pPr>
      <w:bookmarkStart w:id="264" w:name="_Toc160515017"/>
      <w:r>
        <w:t>Trends</w:t>
      </w:r>
      <w:bookmarkEnd w:id="264"/>
    </w:p>
    <w:p w14:paraId="5DB635EA" w14:textId="6B353194" w:rsidR="00CC69D5" w:rsidRDefault="00C918AE" w:rsidP="00C87216">
      <w:pPr>
        <w:ind w:left="9" w:right="208"/>
        <w:rPr>
          <w:color w:val="auto"/>
        </w:rPr>
      </w:pPr>
      <w:r>
        <w:t xml:space="preserve"> </w:t>
      </w:r>
      <w:r>
        <w:tab/>
        <w:t>COBP</w:t>
      </w:r>
      <w:r>
        <w:rPr>
          <w:i/>
        </w:rPr>
        <w:t xml:space="preserve"> </w:t>
      </w:r>
      <w:r>
        <w:t xml:space="preserve">numbers increased </w:t>
      </w:r>
      <w:r w:rsidR="00FD0567">
        <w:t xml:space="preserve">on WAFB </w:t>
      </w:r>
      <w:r>
        <w:t>since t</w:t>
      </w:r>
      <w:r w:rsidR="004C5429">
        <w:t xml:space="preserve">he start of </w:t>
      </w:r>
      <w:r w:rsidR="004C5429" w:rsidRPr="002D7C99">
        <w:rPr>
          <w:color w:val="auto"/>
        </w:rPr>
        <w:t>monitoring</w:t>
      </w:r>
      <w:r w:rsidR="002D7C99" w:rsidRPr="002D7C99">
        <w:rPr>
          <w:color w:val="auto"/>
        </w:rPr>
        <w:t xml:space="preserve"> </w:t>
      </w:r>
      <w:r w:rsidR="002231F1" w:rsidRPr="002D7C99">
        <w:rPr>
          <w:color w:val="auto"/>
        </w:rPr>
        <w:t xml:space="preserve">(Figure </w:t>
      </w:r>
      <w:r w:rsidR="00F34F95" w:rsidRPr="002D7C99">
        <w:rPr>
          <w:color w:val="auto"/>
        </w:rPr>
        <w:t>4</w:t>
      </w:r>
      <w:r w:rsidR="002231F1" w:rsidRPr="002D7C99">
        <w:rPr>
          <w:color w:val="auto"/>
        </w:rPr>
        <w:t>).</w:t>
      </w:r>
      <w:r w:rsidRPr="002D7C99">
        <w:rPr>
          <w:color w:val="auto"/>
        </w:rPr>
        <w:t xml:space="preserve"> The</w:t>
      </w:r>
      <w:r w:rsidRPr="0060248B">
        <w:rPr>
          <w:color w:val="auto"/>
        </w:rPr>
        <w:t xml:space="preserve"> average number of</w:t>
      </w:r>
      <w:r w:rsidR="00421D26" w:rsidRPr="0060248B">
        <w:rPr>
          <w:color w:val="auto"/>
        </w:rPr>
        <w:t xml:space="preserve"> plants </w:t>
      </w:r>
      <w:r w:rsidR="007B792C">
        <w:rPr>
          <w:color w:val="auto"/>
        </w:rPr>
        <w:t>was</w:t>
      </w:r>
      <w:r w:rsidR="00421D26" w:rsidRPr="0060248B">
        <w:rPr>
          <w:color w:val="auto"/>
        </w:rPr>
        <w:t xml:space="preserve"> </w:t>
      </w:r>
      <w:r w:rsidR="00A16311">
        <w:rPr>
          <w:color w:val="auto"/>
        </w:rPr>
        <w:t>6,</w:t>
      </w:r>
      <w:r w:rsidR="00046ADB">
        <w:rPr>
          <w:color w:val="auto"/>
        </w:rPr>
        <w:t>822</w:t>
      </w:r>
      <w:r w:rsidR="00A16311">
        <w:rPr>
          <w:color w:val="auto"/>
        </w:rPr>
        <w:t xml:space="preserve"> plan</w:t>
      </w:r>
      <w:r w:rsidR="00421D26" w:rsidRPr="0060248B">
        <w:rPr>
          <w:color w:val="auto"/>
        </w:rPr>
        <w:t xml:space="preserve">ts </w:t>
      </w:r>
      <w:r w:rsidRPr="0060248B">
        <w:rPr>
          <w:color w:val="auto"/>
        </w:rPr>
        <w:t xml:space="preserve">for the </w:t>
      </w:r>
      <w:r w:rsidR="00D44B18" w:rsidRPr="0060248B">
        <w:rPr>
          <w:color w:val="auto"/>
        </w:rPr>
        <w:t>continuous</w:t>
      </w:r>
      <w:r w:rsidRPr="0060248B">
        <w:rPr>
          <w:color w:val="auto"/>
        </w:rPr>
        <w:t xml:space="preserve"> </w:t>
      </w:r>
      <w:r w:rsidR="00E734CC">
        <w:rPr>
          <w:color w:val="auto"/>
        </w:rPr>
        <w:t>36-</w:t>
      </w:r>
      <w:r w:rsidRPr="0060248B">
        <w:rPr>
          <w:color w:val="auto"/>
        </w:rPr>
        <w:t>year period</w:t>
      </w:r>
      <w:r w:rsidR="00A93138">
        <w:rPr>
          <w:color w:val="auto"/>
        </w:rPr>
        <w:t>.  The</w:t>
      </w:r>
      <w:r w:rsidR="00AB2034" w:rsidRPr="0060248B">
        <w:rPr>
          <w:color w:val="auto"/>
        </w:rPr>
        <w:t xml:space="preserve"> </w:t>
      </w:r>
      <w:r w:rsidR="00E76744">
        <w:rPr>
          <w:color w:val="auto"/>
        </w:rPr>
        <w:t>202</w:t>
      </w:r>
      <w:r w:rsidR="00046ADB">
        <w:rPr>
          <w:color w:val="auto"/>
        </w:rPr>
        <w:t>3</w:t>
      </w:r>
      <w:r w:rsidR="00AB2034" w:rsidRPr="0060248B">
        <w:rPr>
          <w:color w:val="auto"/>
        </w:rPr>
        <w:t xml:space="preserve"> tally of </w:t>
      </w:r>
      <w:r w:rsidR="00046ADB">
        <w:rPr>
          <w:color w:val="auto"/>
        </w:rPr>
        <w:t>4,228</w:t>
      </w:r>
      <w:r w:rsidR="00740FFA" w:rsidRPr="00740FFA">
        <w:rPr>
          <w:color w:val="auto"/>
        </w:rPr>
        <w:t xml:space="preserve"> </w:t>
      </w:r>
      <w:r w:rsidR="00AB2034" w:rsidRPr="0060248B">
        <w:rPr>
          <w:color w:val="auto"/>
        </w:rPr>
        <w:t>plants</w:t>
      </w:r>
      <w:r w:rsidR="00AD0CC8">
        <w:rPr>
          <w:color w:val="auto"/>
        </w:rPr>
        <w:t xml:space="preserve"> was</w:t>
      </w:r>
      <w:r w:rsidR="00A16311">
        <w:rPr>
          <w:color w:val="auto"/>
        </w:rPr>
        <w:t xml:space="preserve"> </w:t>
      </w:r>
      <w:r w:rsidR="00046ADB">
        <w:rPr>
          <w:color w:val="auto"/>
        </w:rPr>
        <w:t>62.0</w:t>
      </w:r>
      <w:r w:rsidR="00A16311">
        <w:rPr>
          <w:color w:val="auto"/>
        </w:rPr>
        <w:t xml:space="preserve">% of </w:t>
      </w:r>
      <w:r w:rsidR="001B7961">
        <w:rPr>
          <w:color w:val="auto"/>
        </w:rPr>
        <w:t xml:space="preserve">the </w:t>
      </w:r>
      <w:r w:rsidR="00556191">
        <w:rPr>
          <w:color w:val="auto"/>
        </w:rPr>
        <w:t xml:space="preserve">running </w:t>
      </w:r>
      <w:r w:rsidR="00A93138">
        <w:rPr>
          <w:color w:val="auto"/>
        </w:rPr>
        <w:t>average</w:t>
      </w:r>
      <w:r w:rsidR="000B5512">
        <w:rPr>
          <w:color w:val="auto"/>
        </w:rPr>
        <w:t>.</w:t>
      </w:r>
      <w:r w:rsidRPr="0060248B">
        <w:rPr>
          <w:color w:val="auto"/>
        </w:rPr>
        <w:t xml:space="preserve">  </w:t>
      </w:r>
    </w:p>
    <w:p w14:paraId="409B264D" w14:textId="77777777" w:rsidR="00CC69D5" w:rsidRDefault="00CC69D5" w:rsidP="00C87216">
      <w:pPr>
        <w:ind w:left="9" w:right="208"/>
      </w:pPr>
    </w:p>
    <w:p w14:paraId="2E030C4F" w14:textId="2D56BC7C" w:rsidR="00740FFA" w:rsidRDefault="0097046B" w:rsidP="00CC69D5">
      <w:pPr>
        <w:ind w:left="9" w:right="208" w:firstLine="711"/>
      </w:pPr>
      <w:ins w:id="265" w:author="Stears, Alice E" w:date="2024-03-29T11:05:00Z">
        <w:r>
          <w:t>There has not been a consistent increase or decrease i</w:t>
        </w:r>
      </w:ins>
      <w:ins w:id="266" w:author="Stears, Alice E" w:date="2024-03-29T11:06:00Z">
        <w:r>
          <w:t xml:space="preserve">n </w:t>
        </w:r>
      </w:ins>
      <w:r w:rsidR="00740FFA">
        <w:t xml:space="preserve">COBP </w:t>
      </w:r>
      <w:del w:id="267" w:author="Stears, Alice E" w:date="2024-03-29T11:06:00Z">
        <w:r w:rsidR="00740FFA" w:rsidDel="0097046B">
          <w:delText xml:space="preserve">trends </w:delText>
        </w:r>
      </w:del>
      <w:ins w:id="268" w:author="Stears, Alice E" w:date="2024-03-29T11:06:00Z">
        <w:r>
          <w:t xml:space="preserve">numbers across the monitoring </w:t>
        </w:r>
        <w:proofErr w:type="gramStart"/>
        <w:r>
          <w:t>period, but</w:t>
        </w:r>
        <w:proofErr w:type="gramEnd"/>
        <w:r>
          <w:t xml:space="preserve"> have instead been cyclical. </w:t>
        </w:r>
      </w:ins>
      <w:del w:id="269" w:author="Stears, Alice E" w:date="2024-03-29T11:06:00Z">
        <w:r w:rsidR="00CC69D5" w:rsidDel="0097046B">
          <w:delText>have not been consistent over time but are much stronger within</w:delText>
        </w:r>
        <w:r w:rsidR="009552D3" w:rsidDel="0097046B">
          <w:delText xml:space="preserve"> shorter periods</w:delText>
        </w:r>
        <w:r w:rsidR="000B5512" w:rsidDel="0097046B">
          <w:delText xml:space="preserve"> </w:delText>
        </w:r>
        <w:r w:rsidR="00740FFA" w:rsidDel="0097046B">
          <w:delText xml:space="preserve">than the cumulative </w:delText>
        </w:r>
        <w:r w:rsidR="00E734CC" w:rsidDel="0097046B">
          <w:delText>36-</w:delText>
        </w:r>
        <w:r w:rsidR="00740FFA" w:rsidDel="0097046B">
          <w:delText xml:space="preserve">year trend, </w:delText>
        </w:r>
      </w:del>
      <w:ins w:id="270" w:author="Stears, Alice E" w:date="2024-03-29T11:06:00Z">
        <w:r>
          <w:t xml:space="preserve">The </w:t>
        </w:r>
      </w:ins>
      <w:ins w:id="271" w:author="Stears, Alice E" w:date="2024-03-29T11:07:00Z">
        <w:r>
          <w:t xml:space="preserve">number of flowering individuals on the entire base </w:t>
        </w:r>
      </w:ins>
      <w:del w:id="272" w:author="Stears, Alice E" w:date="2024-03-29T11:07:00Z">
        <w:r w:rsidR="00740FFA" w:rsidDel="0097046B">
          <w:delText xml:space="preserve">increasing </w:delText>
        </w:r>
      </w:del>
      <w:ins w:id="273" w:author="Stears, Alice E" w:date="2024-03-29T11:07:00Z">
        <w:r>
          <w:t>increas</w:t>
        </w:r>
        <w:r>
          <w:t>ed</w:t>
        </w:r>
        <w:r>
          <w:t xml:space="preserve"> </w:t>
        </w:r>
      </w:ins>
      <w:r w:rsidR="00740FFA">
        <w:t xml:space="preserve">in the first </w:t>
      </w:r>
      <w:del w:id="274" w:author="Stears, Alice E" w:date="2024-03-29T11:07:00Z">
        <w:r w:rsidR="00C87216" w:rsidDel="0097046B">
          <w:delText>decad</w:delText>
        </w:r>
        <w:r w:rsidR="00CC69D5" w:rsidDel="0097046B">
          <w:delText xml:space="preserve">al </w:delText>
        </w:r>
      </w:del>
      <w:ins w:id="275" w:author="Stears, Alice E" w:date="2024-03-29T11:07:00Z">
        <w:r>
          <w:t>decad</w:t>
        </w:r>
        <w:r>
          <w:t>e of sampling</w:t>
        </w:r>
      </w:ins>
      <w:del w:id="276" w:author="Stears, Alice E" w:date="2024-03-29T11:07:00Z">
        <w:r w:rsidR="00CC69D5" w:rsidDel="0097046B">
          <w:delText>period</w:delText>
        </w:r>
      </w:del>
      <w:r w:rsidR="00A16311">
        <w:t xml:space="preserve">, </w:t>
      </w:r>
      <w:del w:id="277" w:author="Stears, Alice E" w:date="2024-03-29T11:07:00Z">
        <w:r w:rsidR="00A16311" w:rsidDel="0097046B">
          <w:delText xml:space="preserve">decreasing </w:delText>
        </w:r>
      </w:del>
      <w:ins w:id="278" w:author="Stears, Alice E" w:date="2024-03-29T11:07:00Z">
        <w:r>
          <w:t>decreas</w:t>
        </w:r>
        <w:r>
          <w:t>ed</w:t>
        </w:r>
        <w:r>
          <w:t xml:space="preserve"> </w:t>
        </w:r>
      </w:ins>
      <w:r w:rsidR="00A16311">
        <w:t xml:space="preserve">in the second </w:t>
      </w:r>
      <w:del w:id="279" w:author="Stears, Alice E" w:date="2024-03-29T11:07:00Z">
        <w:r w:rsidR="00A16311" w:rsidDel="0097046B">
          <w:delText>decad</w:delText>
        </w:r>
        <w:r w:rsidR="00CC69D5" w:rsidDel="0097046B">
          <w:delText>al period</w:delText>
        </w:r>
      </w:del>
      <w:ins w:id="280" w:author="Stears, Alice E" w:date="2024-03-29T11:07:00Z">
        <w:r>
          <w:t>decade</w:t>
        </w:r>
      </w:ins>
      <w:r w:rsidR="00A16311">
        <w:t>,</w:t>
      </w:r>
      <w:ins w:id="281" w:author="Stears, Alice E" w:date="2024-03-29T11:07:00Z">
        <w:r>
          <w:t xml:space="preserve"> and have fluctuated substantially from year to year since 2010</w:t>
        </w:r>
      </w:ins>
      <w:del w:id="282" w:author="Stears, Alice E" w:date="2024-03-29T11:08:00Z">
        <w:r w:rsidR="00A16311" w:rsidDel="0097046B">
          <w:delText xml:space="preserve"> and</w:delText>
        </w:r>
        <w:r w:rsidR="00740FFA" w:rsidDel="0097046B">
          <w:delText xml:space="preserve"> </w:delText>
        </w:r>
        <w:r w:rsidR="002D7C99" w:rsidDel="0097046B">
          <w:delText>with high variability</w:delText>
        </w:r>
        <w:r w:rsidR="000B5512" w:rsidDel="0097046B">
          <w:delText xml:space="preserve"> in </w:delText>
        </w:r>
        <w:r w:rsidR="007F7C91" w:rsidDel="0097046B">
          <w:delText>subsequent</w:delText>
        </w:r>
        <w:r w:rsidR="000B5512" w:rsidDel="0097046B">
          <w:delText xml:space="preserve"> </w:delText>
        </w:r>
        <w:r w:rsidR="00E66D26" w:rsidDel="0097046B">
          <w:delText>years</w:delText>
        </w:r>
        <w:r w:rsidR="000B5512" w:rsidDel="0097046B">
          <w:delText xml:space="preserve"> that might mark slight decline</w:delText>
        </w:r>
        <w:r w:rsidR="00CC69D5" w:rsidDel="0097046B">
          <w:delText xml:space="preserve"> or stability</w:delText>
        </w:r>
      </w:del>
      <w:r w:rsidR="002D7C99">
        <w:t>.</w:t>
      </w:r>
      <w:r w:rsidR="00740FFA">
        <w:t xml:space="preserve"> </w:t>
      </w:r>
    </w:p>
    <w:p w14:paraId="45FBF3D0" w14:textId="76BD4597" w:rsidR="00740FFA" w:rsidRDefault="00A83D6D" w:rsidP="00740FFA">
      <w:pPr>
        <w:ind w:left="0" w:right="208" w:firstLine="0"/>
      </w:pPr>
      <w:r>
        <w:rPr>
          <w:noProof/>
        </w:rPr>
        <mc:AlternateContent>
          <mc:Choice Requires="wps">
            <w:drawing>
              <wp:anchor distT="45720" distB="45720" distL="114300" distR="114300" simplePos="0" relativeHeight="251687936" behindDoc="0" locked="0" layoutInCell="1" allowOverlap="1" wp14:anchorId="4502FC8B" wp14:editId="5D0C6506">
                <wp:simplePos x="0" y="0"/>
                <wp:positionH relativeFrom="margin">
                  <wp:align>left</wp:align>
                </wp:positionH>
                <wp:positionV relativeFrom="paragraph">
                  <wp:posOffset>1954530</wp:posOffset>
                </wp:positionV>
                <wp:extent cx="2657475" cy="1457325"/>
                <wp:effectExtent l="0" t="0" r="28575" b="28575"/>
                <wp:wrapSquare wrapText="bothSides"/>
                <wp:docPr id="10010800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1457325"/>
                        </a:xfrm>
                        <a:prstGeom prst="rect">
                          <a:avLst/>
                        </a:prstGeom>
                        <a:solidFill>
                          <a:srgbClr val="FFFFFF"/>
                        </a:solidFill>
                        <a:ln w="9525">
                          <a:solidFill>
                            <a:srgbClr val="000000"/>
                          </a:solidFill>
                          <a:miter lim="800000"/>
                          <a:headEnd/>
                          <a:tailEnd/>
                        </a:ln>
                      </wps:spPr>
                      <wps:txbx>
                        <w:txbxContent>
                          <w:p w14:paraId="713202E4" w14:textId="5117F646" w:rsidR="00A83D6D" w:rsidRDefault="000B5512">
                            <w:r w:rsidRPr="000B5512">
                              <w:rPr>
                                <w:noProof/>
                              </w:rPr>
                              <w:drawing>
                                <wp:inline distT="0" distB="0" distL="0" distR="0" wp14:anchorId="5B7EDDD3" wp14:editId="57455CFF">
                                  <wp:extent cx="2258695" cy="1356995"/>
                                  <wp:effectExtent l="0" t="0" r="8255" b="0"/>
                                  <wp:docPr id="5344584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58695" cy="13569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2FC8B" id="_x0000_s1034" type="#_x0000_t202" style="position:absolute;margin-left:0;margin-top:153.9pt;width:209.25pt;height:114.75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">
                <v:textbox>
                  <w:txbxContent>
                    <w:p w14:paraId="713202E4" w14:textId="5117F646" w:rsidR="00A83D6D" w:rsidRDefault="000B5512">
                      <w:r w:rsidRPr="000B5512">
                        <w:rPr>
                          <w:noProof/>
                        </w:rPr>
                        <w:drawing>
                          <wp:inline distT="0" distB="0" distL="0" distR="0" wp14:anchorId="5B7EDDD3" wp14:editId="57455CFF">
                            <wp:extent cx="2258695" cy="1356995"/>
                            <wp:effectExtent l="0" t="0" r="8255" b="0"/>
                            <wp:docPr id="5344584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58695" cy="1356995"/>
                                    </a:xfrm>
                                    <a:prstGeom prst="rect">
                                      <a:avLst/>
                                    </a:prstGeom>
                                    <a:noFill/>
                                    <a:ln>
                                      <a:noFill/>
                                    </a:ln>
                                  </pic:spPr>
                                </pic:pic>
                              </a:graphicData>
                            </a:graphic>
                          </wp:inline>
                        </w:drawing>
                      </w:r>
                    </w:p>
                  </w:txbxContent>
                </v:textbox>
                <w10:wrap type="square" anchorx="margin"/>
              </v:shape>
            </w:pict>
          </mc:Fallback>
        </mc:AlternateContent>
      </w:r>
      <w:r>
        <w:rPr>
          <w:noProof/>
        </w:rPr>
        <mc:AlternateContent>
          <mc:Choice Requires="wps">
            <w:drawing>
              <wp:anchor distT="45720" distB="45720" distL="114300" distR="114300" simplePos="0" relativeHeight="251689984" behindDoc="0" locked="0" layoutInCell="1" allowOverlap="1" wp14:anchorId="5C1CEDBE" wp14:editId="1B57E2CA">
                <wp:simplePos x="0" y="0"/>
                <wp:positionH relativeFrom="column">
                  <wp:posOffset>2809875</wp:posOffset>
                </wp:positionH>
                <wp:positionV relativeFrom="paragraph">
                  <wp:posOffset>1946910</wp:posOffset>
                </wp:positionV>
                <wp:extent cx="2609850" cy="1450340"/>
                <wp:effectExtent l="0" t="0" r="19050" b="16510"/>
                <wp:wrapSquare wrapText="bothSides"/>
                <wp:docPr id="1454506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450340"/>
                        </a:xfrm>
                        <a:prstGeom prst="rect">
                          <a:avLst/>
                        </a:prstGeom>
                        <a:solidFill>
                          <a:srgbClr val="FFFFFF"/>
                        </a:solidFill>
                        <a:ln w="9525">
                          <a:solidFill>
                            <a:srgbClr val="000000"/>
                          </a:solidFill>
                          <a:miter lim="800000"/>
                          <a:headEnd/>
                          <a:tailEnd/>
                        </a:ln>
                      </wps:spPr>
                      <wps:txbx>
                        <w:txbxContent>
                          <w:p w14:paraId="260F7EC5" w14:textId="7B61D52A" w:rsidR="00A83D6D" w:rsidRDefault="000B5512">
                            <w:r w:rsidRPr="000B5512">
                              <w:rPr>
                                <w:noProof/>
                              </w:rPr>
                              <w:drawing>
                                <wp:inline distT="0" distB="0" distL="0" distR="0" wp14:anchorId="6386B2B0" wp14:editId="272D8E3F">
                                  <wp:extent cx="2246630" cy="1350010"/>
                                  <wp:effectExtent l="0" t="0" r="1270" b="2540"/>
                                  <wp:docPr id="11062169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46630" cy="13500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CEDBE" id="_x0000_s1035" type="#_x0000_t202" style="position:absolute;margin-left:221.25pt;margin-top:153.3pt;width:205.5pt;height:114.2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">
                <v:textbox>
                  <w:txbxContent>
                    <w:p w14:paraId="260F7EC5" w14:textId="7B61D52A" w:rsidR="00A83D6D" w:rsidRDefault="000B5512">
                      <w:r w:rsidRPr="000B5512">
                        <w:rPr>
                          <w:noProof/>
                        </w:rPr>
                        <w:drawing>
                          <wp:inline distT="0" distB="0" distL="0" distR="0" wp14:anchorId="6386B2B0" wp14:editId="272D8E3F">
                            <wp:extent cx="2246630" cy="1350010"/>
                            <wp:effectExtent l="0" t="0" r="1270" b="2540"/>
                            <wp:docPr id="11062169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46630" cy="1350010"/>
                                    </a:xfrm>
                                    <a:prstGeom prst="rect">
                                      <a:avLst/>
                                    </a:prstGeom>
                                    <a:noFill/>
                                    <a:ln>
                                      <a:noFill/>
                                    </a:ln>
                                  </pic:spPr>
                                </pic:pic>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685888" behindDoc="0" locked="0" layoutInCell="1" allowOverlap="1" wp14:anchorId="1EB14535" wp14:editId="2A74F2A9">
                <wp:simplePos x="0" y="0"/>
                <wp:positionH relativeFrom="column">
                  <wp:posOffset>2781300</wp:posOffset>
                </wp:positionH>
                <wp:positionV relativeFrom="paragraph">
                  <wp:posOffset>127635</wp:posOffset>
                </wp:positionV>
                <wp:extent cx="2647950" cy="1704975"/>
                <wp:effectExtent l="0" t="0" r="19050" b="28575"/>
                <wp:wrapSquare wrapText="bothSides"/>
                <wp:docPr id="1035302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1704975"/>
                        </a:xfrm>
                        <a:prstGeom prst="rect">
                          <a:avLst/>
                        </a:prstGeom>
                        <a:solidFill>
                          <a:srgbClr val="FFFFFF"/>
                        </a:solidFill>
                        <a:ln w="9525">
                          <a:solidFill>
                            <a:srgbClr val="000000"/>
                          </a:solidFill>
                          <a:miter lim="800000"/>
                          <a:headEnd/>
                          <a:tailEnd/>
                        </a:ln>
                      </wps:spPr>
                      <wps:txbx>
                        <w:txbxContent>
                          <w:p w14:paraId="37A8E25B" w14:textId="5666B191" w:rsidR="00A83D6D" w:rsidRDefault="000B5512">
                            <w:r w:rsidRPr="000B5512">
                              <w:rPr>
                                <w:noProof/>
                              </w:rPr>
                              <w:drawing>
                                <wp:inline distT="0" distB="0" distL="0" distR="0" wp14:anchorId="33DC7381" wp14:editId="75804F14">
                                  <wp:extent cx="2456180" cy="1475740"/>
                                  <wp:effectExtent l="0" t="0" r="1270" b="0"/>
                                  <wp:docPr id="1238371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56180" cy="14757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B14535" id="_x0000_s1036" type="#_x0000_t202" style="position:absolute;margin-left:219pt;margin-top:10.05pt;width:208.5pt;height:134.2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">
                <v:textbox>
                  <w:txbxContent>
                    <w:p w14:paraId="37A8E25B" w14:textId="5666B191" w:rsidR="00A83D6D" w:rsidRDefault="000B5512">
                      <w:r w:rsidRPr="000B5512">
                        <w:rPr>
                          <w:noProof/>
                        </w:rPr>
                        <w:drawing>
                          <wp:inline distT="0" distB="0" distL="0" distR="0" wp14:anchorId="33DC7381" wp14:editId="75804F14">
                            <wp:extent cx="2456180" cy="1475740"/>
                            <wp:effectExtent l="0" t="0" r="1270" b="0"/>
                            <wp:docPr id="1238371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56180" cy="1475740"/>
                                    </a:xfrm>
                                    <a:prstGeom prst="rect">
                                      <a:avLst/>
                                    </a:prstGeom>
                                    <a:noFill/>
                                    <a:ln>
                                      <a:noFill/>
                                    </a:ln>
                                  </pic:spPr>
                                </pic:pic>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683840" behindDoc="0" locked="0" layoutInCell="1" allowOverlap="1" wp14:anchorId="22B11F6C" wp14:editId="4E534236">
                <wp:simplePos x="0" y="0"/>
                <wp:positionH relativeFrom="margin">
                  <wp:align>left</wp:align>
                </wp:positionH>
                <wp:positionV relativeFrom="paragraph">
                  <wp:posOffset>118110</wp:posOffset>
                </wp:positionV>
                <wp:extent cx="2667000" cy="1736090"/>
                <wp:effectExtent l="0" t="0" r="19050" b="16510"/>
                <wp:wrapSquare wrapText="bothSides"/>
                <wp:docPr id="4667289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736090"/>
                        </a:xfrm>
                        <a:prstGeom prst="rect">
                          <a:avLst/>
                        </a:prstGeom>
                        <a:solidFill>
                          <a:srgbClr val="FFFFFF"/>
                        </a:solidFill>
                        <a:ln w="9525">
                          <a:solidFill>
                            <a:srgbClr val="000000"/>
                          </a:solidFill>
                          <a:miter lim="800000"/>
                          <a:headEnd/>
                          <a:tailEnd/>
                        </a:ln>
                      </wps:spPr>
                      <wps:txbx>
                        <w:txbxContent>
                          <w:p w14:paraId="34F5D4E8" w14:textId="22033FA9" w:rsidR="00A83D6D" w:rsidRDefault="000B5512">
                            <w:r w:rsidRPr="000B5512">
                              <w:rPr>
                                <w:noProof/>
                              </w:rPr>
                              <w:drawing>
                                <wp:inline distT="0" distB="0" distL="0" distR="0" wp14:anchorId="75BA5929" wp14:editId="305D77ED">
                                  <wp:extent cx="2475230" cy="1487170"/>
                                  <wp:effectExtent l="0" t="0" r="1270" b="0"/>
                                  <wp:docPr id="10537976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5230" cy="1487170"/>
                                          </a:xfrm>
                                          <a:prstGeom prst="rect">
                                            <a:avLst/>
                                          </a:prstGeom>
                                          <a:noFill/>
                                          <a:ln>
                                            <a:noFill/>
                                          </a:ln>
                                        </pic:spPr>
                                      </pic:pic>
                                    </a:graphicData>
                                  </a:graphic>
                                </wp:inline>
                              </w:drawing>
                            </w:r>
                            <w:r w:rsidR="001F7E21" w:rsidRPr="001F7E21">
                              <w:rPr>
                                <w:noProof/>
                              </w:rPr>
                              <w:drawing>
                                <wp:inline distT="0" distB="0" distL="0" distR="0" wp14:anchorId="4893FFB0" wp14:editId="46BD5104">
                                  <wp:extent cx="2475230" cy="1487170"/>
                                  <wp:effectExtent l="0" t="0" r="1270" b="0"/>
                                  <wp:docPr id="2116146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75230" cy="14871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B11F6C" id="_x0000_s1037" type="#_x0000_t202" style="position:absolute;margin-left:0;margin-top:9.3pt;width:210pt;height:136.7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">
                <v:textbox>
                  <w:txbxContent>
                    <w:p w14:paraId="34F5D4E8" w14:textId="22033FA9" w:rsidR="00A83D6D" w:rsidRDefault="000B5512">
                      <w:r w:rsidRPr="000B5512">
                        <w:rPr>
                          <w:noProof/>
                        </w:rPr>
                        <w:drawing>
                          <wp:inline distT="0" distB="0" distL="0" distR="0" wp14:anchorId="75BA5929" wp14:editId="305D77ED">
                            <wp:extent cx="2475230" cy="1487170"/>
                            <wp:effectExtent l="0" t="0" r="1270" b="0"/>
                            <wp:docPr id="10537976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75230" cy="1487170"/>
                                    </a:xfrm>
                                    <a:prstGeom prst="rect">
                                      <a:avLst/>
                                    </a:prstGeom>
                                    <a:noFill/>
                                    <a:ln>
                                      <a:noFill/>
                                    </a:ln>
                                  </pic:spPr>
                                </pic:pic>
                              </a:graphicData>
                            </a:graphic>
                          </wp:inline>
                        </w:drawing>
                      </w:r>
                      <w:r w:rsidR="001F7E21" w:rsidRPr="001F7E21">
                        <w:rPr>
                          <w:noProof/>
                        </w:rPr>
                        <w:drawing>
                          <wp:inline distT="0" distB="0" distL="0" distR="0" wp14:anchorId="4893FFB0" wp14:editId="46BD5104">
                            <wp:extent cx="2475230" cy="1487170"/>
                            <wp:effectExtent l="0" t="0" r="1270" b="0"/>
                            <wp:docPr id="2116146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75230" cy="1487170"/>
                                    </a:xfrm>
                                    <a:prstGeom prst="rect">
                                      <a:avLst/>
                                    </a:prstGeom>
                                    <a:noFill/>
                                    <a:ln>
                                      <a:noFill/>
                                    </a:ln>
                                  </pic:spPr>
                                </pic:pic>
                              </a:graphicData>
                            </a:graphic>
                          </wp:inline>
                        </w:drawing>
                      </w:r>
                    </w:p>
                  </w:txbxContent>
                </v:textbox>
                <w10:wrap type="square" anchorx="margin"/>
              </v:shape>
            </w:pict>
          </mc:Fallback>
        </mc:AlternateContent>
      </w:r>
    </w:p>
    <w:p w14:paraId="0C64FD8D" w14:textId="40EC82B8" w:rsidR="00A065BE" w:rsidRDefault="00CC69D5" w:rsidP="00740FFA">
      <w:pPr>
        <w:ind w:left="9" w:right="208" w:firstLine="0"/>
      </w:pPr>
      <w:r>
        <w:rPr>
          <w:noProof/>
        </w:rPr>
        <mc:AlternateContent>
          <mc:Choice Requires="wps">
            <w:drawing>
              <wp:anchor distT="0" distB="0" distL="114300" distR="114300" simplePos="0" relativeHeight="251695104" behindDoc="0" locked="0" layoutInCell="1" allowOverlap="1" wp14:anchorId="60C6BB48" wp14:editId="18D455CA">
                <wp:simplePos x="0" y="0"/>
                <wp:positionH relativeFrom="column">
                  <wp:posOffset>1638300</wp:posOffset>
                </wp:positionH>
                <wp:positionV relativeFrom="paragraph">
                  <wp:posOffset>180340</wp:posOffset>
                </wp:positionV>
                <wp:extent cx="847725" cy="1076325"/>
                <wp:effectExtent l="0" t="0" r="28575" b="28575"/>
                <wp:wrapNone/>
                <wp:docPr id="1368693869" name="Oval 11"/>
                <wp:cNvGraphicFramePr/>
                <a:graphic xmlns:a="http://schemas.openxmlformats.org/drawingml/2006/main">
                  <a:graphicData uri="http://schemas.microsoft.com/office/word/2010/wordprocessingShape">
                    <wps:wsp>
                      <wps:cNvSpPr/>
                      <wps:spPr>
                        <a:xfrm>
                          <a:off x="0" y="0"/>
                          <a:ext cx="847725" cy="1076325"/>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1FC5BFD" id="Oval 11" o:spid="_x0000_s1026" style="position:absolute;margin-left:129pt;margin-top:14.2pt;width:66.75pt;height:84.7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" filled="f" strokecolor="#091723 [484]" strokeweight="1pt">
                <v:stroke joinstyle="miter"/>
              </v:oval>
            </w:pict>
          </mc:Fallback>
        </mc:AlternateContent>
      </w:r>
    </w:p>
    <w:p w14:paraId="66752A8E" w14:textId="5A924F63" w:rsidR="00A83D6D" w:rsidRDefault="00CC69D5" w:rsidP="00A83D6D">
      <w:pPr>
        <w:spacing w:after="0" w:line="240" w:lineRule="auto"/>
        <w:ind w:left="0" w:firstLine="0"/>
      </w:pPr>
      <w:r>
        <w:rPr>
          <w:noProof/>
        </w:rPr>
        <mc:AlternateContent>
          <mc:Choice Requires="wps">
            <w:drawing>
              <wp:anchor distT="0" distB="0" distL="114300" distR="114300" simplePos="0" relativeHeight="251693056" behindDoc="0" locked="0" layoutInCell="1" allowOverlap="1" wp14:anchorId="12FD5456" wp14:editId="7F2BB352">
                <wp:simplePos x="0" y="0"/>
                <wp:positionH relativeFrom="column">
                  <wp:posOffset>342900</wp:posOffset>
                </wp:positionH>
                <wp:positionV relativeFrom="paragraph">
                  <wp:posOffset>169545</wp:posOffset>
                </wp:positionV>
                <wp:extent cx="590550" cy="752475"/>
                <wp:effectExtent l="0" t="0" r="19050" b="28575"/>
                <wp:wrapNone/>
                <wp:docPr id="924814366" name="Oval 9"/>
                <wp:cNvGraphicFramePr/>
                <a:graphic xmlns:a="http://schemas.openxmlformats.org/drawingml/2006/main">
                  <a:graphicData uri="http://schemas.microsoft.com/office/word/2010/wordprocessingShape">
                    <wps:wsp>
                      <wps:cNvSpPr/>
                      <wps:spPr>
                        <a:xfrm>
                          <a:off x="0" y="0"/>
                          <a:ext cx="590550" cy="752475"/>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4AE567" id="Oval 9" o:spid="_x0000_s1026" style="position:absolute;margin-left:27pt;margin-top:13.35pt;width:46.5pt;height:59.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" filled="f" strokecolor="#091723 [484]" strokeweight="1pt">
                <v:stroke joinstyle="miter"/>
              </v:oval>
            </w:pict>
          </mc:Fallback>
        </mc:AlternateContent>
      </w:r>
    </w:p>
    <w:p w14:paraId="531513FB" w14:textId="556D3B8C" w:rsidR="00A83D6D" w:rsidRDefault="00CC69D5" w:rsidP="00A83D6D">
      <w:pPr>
        <w:spacing w:after="0" w:line="240" w:lineRule="auto"/>
        <w:ind w:left="0" w:firstLine="0"/>
      </w:pPr>
      <w:r>
        <w:rPr>
          <w:noProof/>
        </w:rPr>
        <mc:AlternateContent>
          <mc:Choice Requires="wps">
            <w:drawing>
              <wp:anchor distT="0" distB="0" distL="114300" distR="114300" simplePos="0" relativeHeight="251694080" behindDoc="0" locked="0" layoutInCell="1" allowOverlap="1" wp14:anchorId="209392C7" wp14:editId="646BA449">
                <wp:simplePos x="0" y="0"/>
                <wp:positionH relativeFrom="column">
                  <wp:posOffset>885824</wp:posOffset>
                </wp:positionH>
                <wp:positionV relativeFrom="paragraph">
                  <wp:posOffset>80010</wp:posOffset>
                </wp:positionV>
                <wp:extent cx="752475" cy="762000"/>
                <wp:effectExtent l="0" t="0" r="28575" b="19050"/>
                <wp:wrapNone/>
                <wp:docPr id="1518966689" name="Oval 10"/>
                <wp:cNvGraphicFramePr/>
                <a:graphic xmlns:a="http://schemas.openxmlformats.org/drawingml/2006/main">
                  <a:graphicData uri="http://schemas.microsoft.com/office/word/2010/wordprocessingShape">
                    <wps:wsp>
                      <wps:cNvSpPr/>
                      <wps:spPr>
                        <a:xfrm>
                          <a:off x="0" y="0"/>
                          <a:ext cx="752475" cy="76200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3B6757" id="Oval 10" o:spid="_x0000_s1026" style="position:absolute;margin-left:69.75pt;margin-top:6.3pt;width:59.25pt;height:60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" filled="f" strokecolor="#091723 [484]" strokeweight="1pt">
                <v:stroke joinstyle="miter"/>
              </v:oval>
            </w:pict>
          </mc:Fallback>
        </mc:AlternateContent>
      </w:r>
    </w:p>
    <w:p w14:paraId="70D3C708" w14:textId="3E0FBEAB" w:rsidR="00A83D6D" w:rsidRDefault="00A83D6D" w:rsidP="00A83D6D">
      <w:pPr>
        <w:spacing w:after="0" w:line="240" w:lineRule="auto"/>
        <w:ind w:left="0" w:firstLine="0"/>
      </w:pPr>
    </w:p>
    <w:p w14:paraId="71C78378" w14:textId="77777777" w:rsidR="00A83D6D" w:rsidRDefault="00A83D6D" w:rsidP="00A83D6D">
      <w:pPr>
        <w:spacing w:after="0" w:line="240" w:lineRule="auto"/>
        <w:ind w:left="0" w:firstLine="0"/>
      </w:pPr>
    </w:p>
    <w:p w14:paraId="6A3FAE22" w14:textId="77777777" w:rsidR="00A83D6D" w:rsidRDefault="00A83D6D" w:rsidP="00A83D6D">
      <w:pPr>
        <w:spacing w:after="0" w:line="240" w:lineRule="auto"/>
        <w:ind w:left="0" w:firstLine="0"/>
      </w:pPr>
    </w:p>
    <w:p w14:paraId="5C8D4AE0" w14:textId="77777777" w:rsidR="00A83D6D" w:rsidRDefault="00A83D6D" w:rsidP="00A83D6D">
      <w:pPr>
        <w:spacing w:after="0" w:line="240" w:lineRule="auto"/>
        <w:ind w:left="0" w:firstLine="0"/>
      </w:pPr>
    </w:p>
    <w:p w14:paraId="125346E7" w14:textId="77777777" w:rsidR="00A83D6D" w:rsidRDefault="00A83D6D" w:rsidP="00A83D6D">
      <w:pPr>
        <w:spacing w:after="0" w:line="240" w:lineRule="auto"/>
        <w:ind w:left="0" w:firstLine="0"/>
      </w:pPr>
    </w:p>
    <w:p w14:paraId="191A7A99" w14:textId="77777777" w:rsidR="00A83D6D" w:rsidRDefault="00A83D6D" w:rsidP="00A83D6D">
      <w:pPr>
        <w:spacing w:after="0" w:line="240" w:lineRule="auto"/>
        <w:ind w:left="0" w:firstLine="0"/>
      </w:pPr>
    </w:p>
    <w:p w14:paraId="0CA20B82" w14:textId="77777777" w:rsidR="00A83D6D" w:rsidRDefault="00A83D6D" w:rsidP="00A83D6D">
      <w:pPr>
        <w:spacing w:after="0" w:line="240" w:lineRule="auto"/>
        <w:ind w:left="0" w:firstLine="0"/>
      </w:pPr>
    </w:p>
    <w:p w14:paraId="7E9BC8D8" w14:textId="77777777" w:rsidR="00A83D6D" w:rsidRDefault="00A83D6D" w:rsidP="00A83D6D">
      <w:pPr>
        <w:spacing w:after="0" w:line="240" w:lineRule="auto"/>
        <w:ind w:left="0" w:firstLine="0"/>
      </w:pPr>
    </w:p>
    <w:p w14:paraId="5957289D" w14:textId="77777777" w:rsidR="00A83D6D" w:rsidRDefault="00A83D6D" w:rsidP="00A83D6D">
      <w:pPr>
        <w:spacing w:after="0" w:line="240" w:lineRule="auto"/>
        <w:ind w:left="0" w:firstLine="0"/>
      </w:pPr>
    </w:p>
    <w:p w14:paraId="33C6C91C" w14:textId="77777777" w:rsidR="00A83D6D" w:rsidRDefault="00A83D6D" w:rsidP="00A83D6D">
      <w:pPr>
        <w:spacing w:after="0" w:line="240" w:lineRule="auto"/>
        <w:ind w:left="0" w:firstLine="0"/>
      </w:pPr>
    </w:p>
    <w:p w14:paraId="54ED5AE3" w14:textId="77777777" w:rsidR="00A83D6D" w:rsidRDefault="00A83D6D" w:rsidP="00A83D6D">
      <w:pPr>
        <w:spacing w:after="0" w:line="240" w:lineRule="auto"/>
        <w:ind w:left="0" w:firstLine="0"/>
      </w:pPr>
    </w:p>
    <w:p w14:paraId="00BB482F" w14:textId="77777777" w:rsidR="00A83D6D" w:rsidRDefault="00A83D6D" w:rsidP="00A83D6D">
      <w:pPr>
        <w:spacing w:after="0" w:line="240" w:lineRule="auto"/>
        <w:ind w:left="0" w:firstLine="0"/>
      </w:pPr>
    </w:p>
    <w:p w14:paraId="6DB2CC88" w14:textId="77777777" w:rsidR="00A83D6D" w:rsidRDefault="00A83D6D" w:rsidP="00A83D6D">
      <w:pPr>
        <w:spacing w:after="0" w:line="240" w:lineRule="auto"/>
        <w:ind w:left="0" w:firstLine="0"/>
      </w:pPr>
    </w:p>
    <w:p w14:paraId="4067EE5E" w14:textId="77777777" w:rsidR="00A83D6D" w:rsidRDefault="00A83D6D" w:rsidP="00A83D6D">
      <w:pPr>
        <w:spacing w:after="0" w:line="240" w:lineRule="auto"/>
        <w:ind w:left="0" w:firstLine="0"/>
      </w:pPr>
    </w:p>
    <w:p w14:paraId="4FEE01CA" w14:textId="77777777" w:rsidR="00A83D6D" w:rsidRDefault="00A83D6D" w:rsidP="00A83D6D">
      <w:pPr>
        <w:spacing w:after="0" w:line="240" w:lineRule="auto"/>
        <w:ind w:left="0" w:firstLine="0"/>
      </w:pPr>
    </w:p>
    <w:p w14:paraId="1B764008" w14:textId="77777777" w:rsidR="00A83D6D" w:rsidRDefault="00A83D6D" w:rsidP="00A83D6D">
      <w:pPr>
        <w:spacing w:after="0" w:line="240" w:lineRule="auto"/>
        <w:ind w:left="0" w:firstLine="0"/>
      </w:pPr>
    </w:p>
    <w:p w14:paraId="67135176" w14:textId="0938E5AB" w:rsidR="00740FFA" w:rsidRPr="00A83D6D" w:rsidRDefault="00740FFA" w:rsidP="00A83D6D">
      <w:pPr>
        <w:spacing w:after="0" w:line="240" w:lineRule="auto"/>
        <w:ind w:left="0" w:firstLine="0"/>
      </w:pPr>
      <w:r>
        <w:t xml:space="preserve">Figure </w:t>
      </w:r>
      <w:r w:rsidR="002D7C99">
        <w:t>4</w:t>
      </w:r>
      <w:r>
        <w:t xml:space="preserve">. Trends in Colorado butterfly plant </w:t>
      </w:r>
      <w:r>
        <w:rPr>
          <w:szCs w:val="24"/>
        </w:rPr>
        <w:t>(</w:t>
      </w:r>
      <w:r w:rsidRPr="001B1000">
        <w:rPr>
          <w:i/>
          <w:szCs w:val="24"/>
        </w:rPr>
        <w:t>Oenothera coloradensis</w:t>
      </w:r>
      <w:r>
        <w:rPr>
          <w:szCs w:val="24"/>
        </w:rPr>
        <w:t>) overall population at F. E. Warren Air Force Base, Cheyenne, Wyoming, 198</w:t>
      </w:r>
      <w:r w:rsidR="00CC15E3">
        <w:rPr>
          <w:szCs w:val="24"/>
        </w:rPr>
        <w:t>8</w:t>
      </w:r>
      <w:r>
        <w:rPr>
          <w:szCs w:val="24"/>
        </w:rPr>
        <w:t>-202</w:t>
      </w:r>
      <w:r w:rsidR="00E734CC">
        <w:rPr>
          <w:szCs w:val="24"/>
        </w:rPr>
        <w:t>3</w:t>
      </w:r>
      <w:r w:rsidR="00046ADB">
        <w:rPr>
          <w:szCs w:val="24"/>
        </w:rPr>
        <w:t>,</w:t>
      </w:r>
      <w:del w:id="283" w:author="Stears, Alice E" w:date="2024-03-29T11:08:00Z">
        <w:r w:rsidR="00046ADB" w:rsidDel="0097046B">
          <w:rPr>
            <w:szCs w:val="24"/>
          </w:rPr>
          <w:delText xml:space="preserve"> </w:delText>
        </w:r>
        <w:r w:rsidR="000B5512" w:rsidDel="0097046B">
          <w:rPr>
            <w:szCs w:val="24"/>
          </w:rPr>
          <w:delText>and</w:delText>
        </w:r>
      </w:del>
      <w:r w:rsidR="000B5512">
        <w:rPr>
          <w:szCs w:val="24"/>
        </w:rPr>
        <w:t xml:space="preserve"> portioned to </w:t>
      </w:r>
      <w:r w:rsidR="00046ADB">
        <w:rPr>
          <w:szCs w:val="24"/>
        </w:rPr>
        <w:t>show an initial period of increase, a following period of decrease</w:t>
      </w:r>
      <w:commentRangeStart w:id="284"/>
      <w:r w:rsidR="00046ADB">
        <w:rPr>
          <w:szCs w:val="24"/>
        </w:rPr>
        <w:t>, and the recent period of flux</w:t>
      </w:r>
      <w:r w:rsidR="000B5512">
        <w:rPr>
          <w:szCs w:val="24"/>
        </w:rPr>
        <w:t>.</w:t>
      </w:r>
      <w:commentRangeEnd w:id="284"/>
      <w:r w:rsidR="002136F0">
        <w:rPr>
          <w:rStyle w:val="CommentReference"/>
        </w:rPr>
        <w:commentReference w:id="284"/>
      </w:r>
    </w:p>
    <w:p w14:paraId="6B291386" w14:textId="77777777" w:rsidR="00740FFA" w:rsidRDefault="00740FFA" w:rsidP="00740FFA">
      <w:pPr>
        <w:ind w:firstLine="710"/>
      </w:pPr>
    </w:p>
    <w:p w14:paraId="74B2D0C7" w14:textId="77777777" w:rsidR="003E5E58" w:rsidRDefault="003E5E58" w:rsidP="009474F8">
      <w:pPr>
        <w:ind w:left="9" w:right="208"/>
      </w:pPr>
    </w:p>
    <w:p w14:paraId="7E507715" w14:textId="42760F14" w:rsidR="006426A7" w:rsidRPr="006426A7" w:rsidRDefault="001A644B" w:rsidP="009552D3">
      <w:pPr>
        <w:ind w:firstLine="710"/>
      </w:pPr>
      <w:r>
        <w:t>Trends</w:t>
      </w:r>
      <w:ins w:id="285" w:author="Stears, Alice E" w:date="2024-03-29T11:08:00Z">
        <w:r w:rsidR="0097046B">
          <w:t xml:space="preserve"> in number of flowering individuals</w:t>
        </w:r>
      </w:ins>
      <w:r w:rsidR="00CC69D5">
        <w:t xml:space="preserve"> </w:t>
      </w:r>
      <w:r w:rsidR="000B5512">
        <w:t xml:space="preserve">differed </w:t>
      </w:r>
      <w:r>
        <w:t xml:space="preserve">as </w:t>
      </w:r>
      <w:r w:rsidR="00CC69D5">
        <w:t xml:space="preserve">dramatically </w:t>
      </w:r>
      <w:r w:rsidR="000B5512">
        <w:t>between creeks</w:t>
      </w:r>
      <w:r>
        <w:t xml:space="preserve"> as they did over time</w:t>
      </w:r>
      <w:r w:rsidR="000B5512">
        <w:t xml:space="preserve">.  </w:t>
      </w:r>
      <w:del w:id="286" w:author="Stears, Alice E" w:date="2024-03-29T11:09:00Z">
        <w:r w:rsidR="000B5512" w:rsidDel="0097046B">
          <w:delText xml:space="preserve">COBP numbers on </w:delText>
        </w:r>
      </w:del>
      <w:r w:rsidR="000B5512">
        <w:t xml:space="preserve">Diamond and Unnamed Creeks showed increases </w:t>
      </w:r>
      <w:ins w:id="287" w:author="Stears, Alice E" w:date="2024-03-29T11:08:00Z">
        <w:r w:rsidR="0097046B">
          <w:t>in number of ind</w:t>
        </w:r>
      </w:ins>
      <w:ins w:id="288" w:author="Stears, Alice E" w:date="2024-03-29T11:09:00Z">
        <w:r w:rsidR="0097046B">
          <w:t xml:space="preserve">ividuals </w:t>
        </w:r>
      </w:ins>
      <w:r w:rsidR="000B5512">
        <w:t xml:space="preserve">over the 36-year period but </w:t>
      </w:r>
      <w:del w:id="289" w:author="Stears, Alice E" w:date="2024-03-29T11:09:00Z">
        <w:r w:rsidR="000B5512" w:rsidDel="0097046B">
          <w:delText xml:space="preserve">those on </w:delText>
        </w:r>
      </w:del>
      <w:r w:rsidR="000B5512">
        <w:t xml:space="preserve">Crow Creek showed </w:t>
      </w:r>
      <w:ins w:id="290" w:author="Stears, Alice E" w:date="2024-03-29T11:09:00Z">
        <w:r w:rsidR="0097046B">
          <w:t xml:space="preserve">a </w:t>
        </w:r>
      </w:ins>
      <w:r w:rsidR="000B5512">
        <w:t>decrease</w:t>
      </w:r>
      <w:r w:rsidR="00CC69D5">
        <w:t xml:space="preserve"> (Figure 5)</w:t>
      </w:r>
      <w:r w:rsidR="000B5512">
        <w:t xml:space="preserve">.  </w:t>
      </w:r>
      <w:r>
        <w:t>T</w:t>
      </w:r>
      <w:r w:rsidR="003E5E58">
        <w:t xml:space="preserve">he </w:t>
      </w:r>
      <w:r w:rsidR="009552D3">
        <w:t xml:space="preserve">net </w:t>
      </w:r>
      <w:r w:rsidR="007F7C91">
        <w:t>decline on</w:t>
      </w:r>
      <w:r w:rsidR="003E5E58">
        <w:t xml:space="preserve"> Crow Creek was smaller than th</w:t>
      </w:r>
      <w:r w:rsidR="007F7C91">
        <w:t>e</w:t>
      </w:r>
      <w:r w:rsidR="003E5E58">
        <w:t xml:space="preserve"> </w:t>
      </w:r>
      <w:r w:rsidR="009552D3">
        <w:t xml:space="preserve">net </w:t>
      </w:r>
      <w:r w:rsidR="003E5E58">
        <w:t>increase</w:t>
      </w:r>
      <w:r w:rsidR="007F7C91">
        <w:t>s</w:t>
      </w:r>
      <w:r w:rsidR="003E5E58">
        <w:t xml:space="preserve"> on the other two </w:t>
      </w:r>
      <w:commentRangeStart w:id="291"/>
      <w:r w:rsidR="003E5E58">
        <w:t>creeks</w:t>
      </w:r>
      <w:commentRangeEnd w:id="291"/>
      <w:r w:rsidR="0097046B">
        <w:rPr>
          <w:rStyle w:val="CommentReference"/>
        </w:rPr>
        <w:commentReference w:id="291"/>
      </w:r>
      <w:r w:rsidR="003E5E58">
        <w:t>.</w:t>
      </w:r>
      <w:r w:rsidR="006426A7" w:rsidRPr="006426A7">
        <w:t xml:space="preserve"> </w:t>
      </w:r>
      <w:ins w:id="292" w:author="Stears, Alice E" w:date="2024-03-29T11:12:00Z">
        <w:r w:rsidR="0097046B">
          <w:t xml:space="preserve">Raw counts of flowering individuals at the entire-WAFB, creek, and creek segment levels are provided in Appendices A, B, and C, respectively. </w:t>
        </w:r>
      </w:ins>
      <w:del w:id="293" w:author="Stears, Alice E" w:date="2024-03-29T11:12:00Z">
        <w:r w:rsidR="006426A7" w:rsidRPr="006426A7" w:rsidDel="0097046B">
          <w:delText xml:space="preserve">COBP </w:delText>
        </w:r>
        <w:r w:rsidR="006426A7" w:rsidDel="0097046B">
          <w:delText>tabular</w:delText>
        </w:r>
        <w:r w:rsidR="006426A7" w:rsidRPr="006426A7" w:rsidDel="0097046B">
          <w:delText xml:space="preserve"> results </w:delText>
        </w:r>
        <w:r w:rsidR="006426A7" w:rsidDel="0097046B">
          <w:delText>are presented in the Appendix, showing</w:delText>
        </w:r>
        <w:r w:rsidR="006426A7" w:rsidRPr="006426A7" w:rsidDel="0097046B">
          <w:delText xml:space="preserve"> WAFB overall</w:delText>
        </w:r>
        <w:r w:rsidR="006426A7" w:rsidDel="0097046B">
          <w:delText xml:space="preserve"> (Appendix A)</w:delText>
        </w:r>
        <w:r w:rsidR="006426A7" w:rsidRPr="006426A7" w:rsidDel="0097046B">
          <w:delText>, presented for each creek (Appendix B) and each creek segment (Appendix C)</w:delText>
        </w:r>
        <w:r w:rsidR="005A7418" w:rsidDel="0097046B">
          <w:delText xml:space="preserve">. </w:delText>
        </w:r>
      </w:del>
    </w:p>
    <w:p w14:paraId="7C4D56E0" w14:textId="6FF56ACB" w:rsidR="00CC69D5" w:rsidRDefault="00CC69D5" w:rsidP="009474F8">
      <w:pPr>
        <w:ind w:left="9" w:right="208"/>
      </w:pPr>
    </w:p>
    <w:p w14:paraId="3CB975E5" w14:textId="77777777" w:rsidR="00CC69D5" w:rsidRDefault="00CC69D5" w:rsidP="009474F8">
      <w:pPr>
        <w:ind w:left="9" w:right="208"/>
      </w:pPr>
    </w:p>
    <w:p w14:paraId="484954BC" w14:textId="3E0ABB1F" w:rsidR="000B5512" w:rsidRDefault="002231F1" w:rsidP="009474F8">
      <w:pPr>
        <w:ind w:left="9" w:right="208"/>
      </w:pPr>
      <w:r>
        <w:tab/>
      </w:r>
    </w:p>
    <w:p w14:paraId="1DF32F3B" w14:textId="2C72365F" w:rsidR="003E5E58" w:rsidRDefault="003E5E58">
      <w:pPr>
        <w:spacing w:after="0" w:line="240" w:lineRule="auto"/>
        <w:ind w:left="0" w:firstLine="0"/>
      </w:pPr>
    </w:p>
    <w:p w14:paraId="38F31D7A" w14:textId="5443FD2F" w:rsidR="003E5E58" w:rsidRDefault="003E5E58" w:rsidP="003E5E58">
      <w:pPr>
        <w:spacing w:after="0" w:line="240" w:lineRule="auto"/>
        <w:ind w:left="0" w:firstLine="0"/>
      </w:pPr>
      <w:r>
        <w:rPr>
          <w:noProof/>
        </w:rPr>
        <w:lastRenderedPageBreak/>
        <mc:AlternateContent>
          <mc:Choice Requires="wps">
            <w:drawing>
              <wp:anchor distT="45720" distB="45720" distL="114300" distR="114300" simplePos="0" relativeHeight="251697152" behindDoc="0" locked="0" layoutInCell="1" allowOverlap="1" wp14:anchorId="4F54CCCA" wp14:editId="364CB884">
                <wp:simplePos x="0" y="0"/>
                <wp:positionH relativeFrom="column">
                  <wp:posOffset>19050</wp:posOffset>
                </wp:positionH>
                <wp:positionV relativeFrom="paragraph">
                  <wp:posOffset>0</wp:posOffset>
                </wp:positionV>
                <wp:extent cx="4752975" cy="1404620"/>
                <wp:effectExtent l="0" t="0" r="28575" b="26035"/>
                <wp:wrapSquare wrapText="bothSides"/>
                <wp:docPr id="835978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2975" cy="1404620"/>
                        </a:xfrm>
                        <a:prstGeom prst="rect">
                          <a:avLst/>
                        </a:prstGeom>
                        <a:solidFill>
                          <a:srgbClr val="FFFFFF"/>
                        </a:solidFill>
                        <a:ln w="9525">
                          <a:solidFill>
                            <a:srgbClr val="000000"/>
                          </a:solidFill>
                          <a:miter lim="800000"/>
                          <a:headEnd/>
                          <a:tailEnd/>
                        </a:ln>
                      </wps:spPr>
                      <wps:txbx>
                        <w:txbxContent>
                          <w:p w14:paraId="5D0642F8" w14:textId="14645A7B" w:rsidR="003E5E58" w:rsidRDefault="001A644B">
                            <w:r w:rsidRPr="001A644B">
                              <w:rPr>
                                <w:noProof/>
                              </w:rPr>
                              <w:drawing>
                                <wp:inline distT="0" distB="0" distL="0" distR="0" wp14:anchorId="42ED6CEC" wp14:editId="6CBE8A1C">
                                  <wp:extent cx="4561205" cy="1895475"/>
                                  <wp:effectExtent l="0" t="0" r="0" b="9525"/>
                                  <wp:docPr id="2458986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61205" cy="1895475"/>
                                          </a:xfrm>
                                          <a:prstGeom prst="rect">
                                            <a:avLst/>
                                          </a:prstGeom>
                                          <a:noFill/>
                                          <a:ln>
                                            <a:noFill/>
                                          </a:ln>
                                        </pic:spPr>
                                      </pic:pic>
                                    </a:graphicData>
                                  </a:graphic>
                                </wp:inline>
                              </w:drawing>
                            </w:r>
                            <w:r w:rsidRPr="001A644B">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54CCCA" id="_x0000_s1038" type="#_x0000_t202" style="position:absolute;margin-left:1.5pt;margin-top:0;width:374.25pt;height:110.6pt;z-index:251697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">
                <v:textbox style="mso-fit-shape-to-text:t">
                  <w:txbxContent>
                    <w:p w14:paraId="5D0642F8" w14:textId="14645A7B" w:rsidR="003E5E58" w:rsidRDefault="001A644B">
                      <w:r w:rsidRPr="001A644B">
                        <w:rPr>
                          <w:noProof/>
                        </w:rPr>
                        <w:drawing>
                          <wp:inline distT="0" distB="0" distL="0" distR="0" wp14:anchorId="42ED6CEC" wp14:editId="6CBE8A1C">
                            <wp:extent cx="4561205" cy="1895475"/>
                            <wp:effectExtent l="0" t="0" r="0" b="9525"/>
                            <wp:docPr id="2458986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61205" cy="1895475"/>
                                    </a:xfrm>
                                    <a:prstGeom prst="rect">
                                      <a:avLst/>
                                    </a:prstGeom>
                                    <a:noFill/>
                                    <a:ln>
                                      <a:noFill/>
                                    </a:ln>
                                  </pic:spPr>
                                </pic:pic>
                              </a:graphicData>
                            </a:graphic>
                          </wp:inline>
                        </w:drawing>
                      </w:r>
                      <w:r w:rsidRPr="001A644B">
                        <w:t xml:space="preserve"> </w:t>
                      </w:r>
                    </w:p>
                  </w:txbxContent>
                </v:textbox>
                <w10:wrap type="square"/>
              </v:shape>
            </w:pict>
          </mc:Fallback>
        </mc:AlternateContent>
      </w:r>
    </w:p>
    <w:p w14:paraId="69350706" w14:textId="77777777" w:rsidR="003E5E58" w:rsidRDefault="003E5E58" w:rsidP="003E5E58">
      <w:pPr>
        <w:spacing w:after="0" w:line="240" w:lineRule="auto"/>
        <w:ind w:left="0" w:firstLine="0"/>
      </w:pPr>
    </w:p>
    <w:p w14:paraId="762B5006" w14:textId="77777777" w:rsidR="003E5E58" w:rsidRDefault="003E5E58" w:rsidP="003E5E58">
      <w:pPr>
        <w:spacing w:after="0" w:line="240" w:lineRule="auto"/>
        <w:ind w:left="0" w:firstLine="0"/>
      </w:pPr>
    </w:p>
    <w:p w14:paraId="71833D97" w14:textId="77777777" w:rsidR="003E5E58" w:rsidRDefault="003E5E58" w:rsidP="003E5E58">
      <w:pPr>
        <w:spacing w:after="0" w:line="240" w:lineRule="auto"/>
        <w:ind w:left="0" w:firstLine="0"/>
      </w:pPr>
    </w:p>
    <w:p w14:paraId="204507E5" w14:textId="77777777" w:rsidR="003E5E58" w:rsidRDefault="003E5E58" w:rsidP="003E5E58">
      <w:pPr>
        <w:spacing w:after="0" w:line="240" w:lineRule="auto"/>
        <w:ind w:left="0" w:firstLine="0"/>
      </w:pPr>
    </w:p>
    <w:p w14:paraId="1E5C05DC" w14:textId="77777777" w:rsidR="003E5E58" w:rsidRDefault="003E5E58" w:rsidP="003E5E58">
      <w:pPr>
        <w:spacing w:after="0" w:line="240" w:lineRule="auto"/>
        <w:ind w:left="0" w:firstLine="0"/>
      </w:pPr>
    </w:p>
    <w:p w14:paraId="4298EBA4" w14:textId="77777777" w:rsidR="003E5E58" w:rsidRDefault="003E5E58" w:rsidP="003E5E58">
      <w:pPr>
        <w:spacing w:after="0" w:line="240" w:lineRule="auto"/>
        <w:ind w:left="0" w:firstLine="0"/>
      </w:pPr>
    </w:p>
    <w:p w14:paraId="0ADA71E4" w14:textId="77777777" w:rsidR="003E5E58" w:rsidRDefault="003E5E58" w:rsidP="003E5E58">
      <w:pPr>
        <w:spacing w:after="0" w:line="240" w:lineRule="auto"/>
        <w:ind w:left="0" w:firstLine="0"/>
      </w:pPr>
    </w:p>
    <w:p w14:paraId="0ABAD8BC" w14:textId="4A18A619" w:rsidR="003E5E58" w:rsidRDefault="003E5E58" w:rsidP="003E5E58">
      <w:pPr>
        <w:spacing w:after="0" w:line="240" w:lineRule="auto"/>
        <w:ind w:left="0" w:firstLine="0"/>
      </w:pPr>
    </w:p>
    <w:p w14:paraId="10F590D8" w14:textId="1A87ECE9" w:rsidR="003E5E58" w:rsidRDefault="003E5E58" w:rsidP="003E5E58">
      <w:pPr>
        <w:spacing w:after="0" w:line="240" w:lineRule="auto"/>
        <w:ind w:left="0" w:firstLine="0"/>
      </w:pPr>
    </w:p>
    <w:p w14:paraId="3A536EA2" w14:textId="68687337" w:rsidR="003E5E58" w:rsidRDefault="003E5E58" w:rsidP="003E5E58">
      <w:pPr>
        <w:spacing w:after="0" w:line="240" w:lineRule="auto"/>
        <w:ind w:left="0" w:firstLine="0"/>
      </w:pPr>
    </w:p>
    <w:p w14:paraId="70D34DB1" w14:textId="3BDD4819" w:rsidR="003E5E58" w:rsidRDefault="00E66D26" w:rsidP="003E5E58">
      <w:pPr>
        <w:spacing w:after="0" w:line="240" w:lineRule="auto"/>
        <w:ind w:left="0" w:firstLine="0"/>
      </w:pPr>
      <w:r>
        <w:rPr>
          <w:noProof/>
        </w:rPr>
        <mc:AlternateContent>
          <mc:Choice Requires="wps">
            <w:drawing>
              <wp:anchor distT="45720" distB="45720" distL="114300" distR="114300" simplePos="0" relativeHeight="251699200" behindDoc="0" locked="0" layoutInCell="1" allowOverlap="1" wp14:anchorId="4D77825A" wp14:editId="0976536C">
                <wp:simplePos x="0" y="0"/>
                <wp:positionH relativeFrom="column">
                  <wp:posOffset>18415</wp:posOffset>
                </wp:positionH>
                <wp:positionV relativeFrom="paragraph">
                  <wp:posOffset>156845</wp:posOffset>
                </wp:positionV>
                <wp:extent cx="4752975" cy="1404620"/>
                <wp:effectExtent l="0" t="0" r="28575" b="26035"/>
                <wp:wrapSquare wrapText="bothSides"/>
                <wp:docPr id="241517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2975" cy="1404620"/>
                        </a:xfrm>
                        <a:prstGeom prst="rect">
                          <a:avLst/>
                        </a:prstGeom>
                        <a:solidFill>
                          <a:srgbClr val="FFFFFF"/>
                        </a:solidFill>
                        <a:ln w="9525">
                          <a:solidFill>
                            <a:srgbClr val="000000"/>
                          </a:solidFill>
                          <a:miter lim="800000"/>
                          <a:headEnd/>
                          <a:tailEnd/>
                        </a:ln>
                      </wps:spPr>
                      <wps:txbx>
                        <w:txbxContent>
                          <w:p w14:paraId="384F7EE3" w14:textId="3323C4BE" w:rsidR="003E5E58" w:rsidRDefault="00E66D26">
                            <w:r w:rsidRPr="00E66D26">
                              <w:rPr>
                                <w:noProof/>
                              </w:rPr>
                              <w:drawing>
                                <wp:inline distT="0" distB="0" distL="0" distR="0" wp14:anchorId="74FE2BB3" wp14:editId="4BBDD78F">
                                  <wp:extent cx="4561205" cy="2619375"/>
                                  <wp:effectExtent l="0" t="0" r="0" b="9525"/>
                                  <wp:docPr id="20828583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61205" cy="2619375"/>
                                          </a:xfrm>
                                          <a:prstGeom prst="rect">
                                            <a:avLst/>
                                          </a:prstGeom>
                                          <a:noFill/>
                                          <a:ln>
                                            <a:noFill/>
                                          </a:ln>
                                        </pic:spPr>
                                      </pic:pic>
                                    </a:graphicData>
                                  </a:graphic>
                                </wp:inline>
                              </w:drawing>
                            </w:r>
                            <w:r w:rsidRPr="00E66D26">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77825A" id="_x0000_s1039" type="#_x0000_t202" style="position:absolute;margin-left:1.45pt;margin-top:12.35pt;width:374.2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">
                <v:textbox style="mso-fit-shape-to-text:t">
                  <w:txbxContent>
                    <w:p w14:paraId="384F7EE3" w14:textId="3323C4BE" w:rsidR="003E5E58" w:rsidRDefault="00E66D26">
                      <w:r w:rsidRPr="00E66D26">
                        <w:rPr>
                          <w:noProof/>
                        </w:rPr>
                        <w:drawing>
                          <wp:inline distT="0" distB="0" distL="0" distR="0" wp14:anchorId="74FE2BB3" wp14:editId="4BBDD78F">
                            <wp:extent cx="4561205" cy="2619375"/>
                            <wp:effectExtent l="0" t="0" r="0" b="9525"/>
                            <wp:docPr id="20828583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61205" cy="2619375"/>
                                    </a:xfrm>
                                    <a:prstGeom prst="rect">
                                      <a:avLst/>
                                    </a:prstGeom>
                                    <a:noFill/>
                                    <a:ln>
                                      <a:noFill/>
                                    </a:ln>
                                  </pic:spPr>
                                </pic:pic>
                              </a:graphicData>
                            </a:graphic>
                          </wp:inline>
                        </w:drawing>
                      </w:r>
                      <w:r w:rsidRPr="00E66D26">
                        <w:t xml:space="preserve"> </w:t>
                      </w:r>
                    </w:p>
                  </w:txbxContent>
                </v:textbox>
                <w10:wrap type="square"/>
              </v:shape>
            </w:pict>
          </mc:Fallback>
        </mc:AlternateContent>
      </w:r>
    </w:p>
    <w:p w14:paraId="5FC7021C" w14:textId="4ED7B3CC" w:rsidR="003E5E58" w:rsidRDefault="003E5E58" w:rsidP="003E5E58">
      <w:pPr>
        <w:spacing w:after="0" w:line="240" w:lineRule="auto"/>
        <w:ind w:left="0" w:firstLine="0"/>
      </w:pPr>
    </w:p>
    <w:p w14:paraId="29446212" w14:textId="143A2ABA" w:rsidR="003E5E58" w:rsidRDefault="003E5E58" w:rsidP="003E5E58">
      <w:pPr>
        <w:spacing w:after="0" w:line="240" w:lineRule="auto"/>
        <w:ind w:left="0" w:firstLine="0"/>
      </w:pPr>
    </w:p>
    <w:p w14:paraId="3BF9726D" w14:textId="1586995F" w:rsidR="003E5E58" w:rsidRDefault="003E5E58" w:rsidP="003E5E58">
      <w:pPr>
        <w:spacing w:after="0" w:line="240" w:lineRule="auto"/>
        <w:ind w:left="0" w:firstLine="0"/>
      </w:pPr>
    </w:p>
    <w:p w14:paraId="14AB3269" w14:textId="475C55E2" w:rsidR="003E5E58" w:rsidRDefault="003E5E58" w:rsidP="003E5E58">
      <w:pPr>
        <w:spacing w:after="0" w:line="240" w:lineRule="auto"/>
        <w:ind w:left="0" w:firstLine="0"/>
      </w:pPr>
    </w:p>
    <w:p w14:paraId="19DCB3B6" w14:textId="1EE11487" w:rsidR="003E5E58" w:rsidRDefault="003E5E58" w:rsidP="003E5E58">
      <w:pPr>
        <w:spacing w:after="0" w:line="240" w:lineRule="auto"/>
        <w:ind w:left="0" w:firstLine="0"/>
      </w:pPr>
    </w:p>
    <w:p w14:paraId="355EBE40" w14:textId="3F1B6604" w:rsidR="003E5E58" w:rsidRDefault="003E5E58" w:rsidP="003E5E58">
      <w:pPr>
        <w:spacing w:after="0" w:line="240" w:lineRule="auto"/>
        <w:ind w:left="0" w:firstLine="0"/>
      </w:pPr>
    </w:p>
    <w:p w14:paraId="61D78856" w14:textId="4944D0F1" w:rsidR="003E5E58" w:rsidRDefault="003E5E58" w:rsidP="003E5E58">
      <w:pPr>
        <w:spacing w:after="0" w:line="240" w:lineRule="auto"/>
        <w:ind w:left="0" w:firstLine="0"/>
      </w:pPr>
    </w:p>
    <w:p w14:paraId="3340F874" w14:textId="2A421F40" w:rsidR="003E5E58" w:rsidRDefault="003E5E58" w:rsidP="003E5E58">
      <w:pPr>
        <w:spacing w:after="0" w:line="240" w:lineRule="auto"/>
        <w:ind w:left="0" w:firstLine="0"/>
      </w:pPr>
    </w:p>
    <w:p w14:paraId="2AAF4809" w14:textId="0FC365C2" w:rsidR="003E5E58" w:rsidRDefault="003E5E58" w:rsidP="003E5E58">
      <w:pPr>
        <w:spacing w:after="0" w:line="240" w:lineRule="auto"/>
        <w:ind w:left="0" w:firstLine="0"/>
      </w:pPr>
    </w:p>
    <w:p w14:paraId="2CAA68D5" w14:textId="5078DC1A" w:rsidR="003E5E58" w:rsidRDefault="003E5E58" w:rsidP="003E5E58">
      <w:pPr>
        <w:spacing w:after="0" w:line="240" w:lineRule="auto"/>
        <w:ind w:left="0" w:firstLine="0"/>
      </w:pPr>
    </w:p>
    <w:p w14:paraId="13DAA0AE" w14:textId="40457843" w:rsidR="003E5E58" w:rsidRDefault="003E5E58" w:rsidP="003E5E58">
      <w:pPr>
        <w:spacing w:after="0" w:line="240" w:lineRule="auto"/>
        <w:ind w:left="0" w:firstLine="0"/>
      </w:pPr>
    </w:p>
    <w:p w14:paraId="00D4CA3F" w14:textId="0E3D708E" w:rsidR="003E5E58" w:rsidRDefault="003E5E58" w:rsidP="003E5E58">
      <w:pPr>
        <w:spacing w:after="0" w:line="240" w:lineRule="auto"/>
        <w:ind w:left="0" w:firstLine="0"/>
      </w:pPr>
    </w:p>
    <w:p w14:paraId="3375BB28" w14:textId="7A6FB593" w:rsidR="003E5E58" w:rsidRDefault="003E5E58" w:rsidP="003E5E58">
      <w:pPr>
        <w:spacing w:after="0" w:line="240" w:lineRule="auto"/>
        <w:ind w:left="0" w:firstLine="0"/>
      </w:pPr>
    </w:p>
    <w:p w14:paraId="11353F35" w14:textId="5AA7D9CF" w:rsidR="003E5E58" w:rsidRDefault="003E5E58" w:rsidP="003E5E58">
      <w:pPr>
        <w:spacing w:after="0" w:line="240" w:lineRule="auto"/>
        <w:ind w:left="0" w:firstLine="0"/>
      </w:pPr>
    </w:p>
    <w:p w14:paraId="58993CD7" w14:textId="238F3DAC" w:rsidR="003E5E58" w:rsidRDefault="003E5E58" w:rsidP="003E5E58">
      <w:pPr>
        <w:spacing w:after="0" w:line="240" w:lineRule="auto"/>
        <w:ind w:left="0" w:firstLine="0"/>
      </w:pPr>
    </w:p>
    <w:p w14:paraId="66705A98" w14:textId="24328943" w:rsidR="00E66D26" w:rsidRDefault="00E66D26" w:rsidP="003E5E58">
      <w:pPr>
        <w:spacing w:after="0" w:line="240" w:lineRule="auto"/>
        <w:ind w:left="0" w:firstLine="0"/>
      </w:pPr>
    </w:p>
    <w:p w14:paraId="48AEAB30" w14:textId="41C8873D" w:rsidR="00E66D26" w:rsidRDefault="00E66D26" w:rsidP="003E5E58">
      <w:pPr>
        <w:spacing w:after="0" w:line="240" w:lineRule="auto"/>
        <w:ind w:left="0" w:firstLine="0"/>
      </w:pPr>
      <w:r>
        <w:rPr>
          <w:noProof/>
        </w:rPr>
        <mc:AlternateContent>
          <mc:Choice Requires="wps">
            <w:drawing>
              <wp:anchor distT="45720" distB="45720" distL="114300" distR="114300" simplePos="0" relativeHeight="251701248" behindDoc="0" locked="0" layoutInCell="1" allowOverlap="1" wp14:anchorId="31EA09AA" wp14:editId="35C89AC4">
                <wp:simplePos x="0" y="0"/>
                <wp:positionH relativeFrom="column">
                  <wp:posOffset>28575</wp:posOffset>
                </wp:positionH>
                <wp:positionV relativeFrom="paragraph">
                  <wp:posOffset>16510</wp:posOffset>
                </wp:positionV>
                <wp:extent cx="4752975" cy="2609850"/>
                <wp:effectExtent l="0" t="0" r="28575" b="19050"/>
                <wp:wrapSquare wrapText="bothSides"/>
                <wp:docPr id="2100638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2975" cy="2609850"/>
                        </a:xfrm>
                        <a:prstGeom prst="rect">
                          <a:avLst/>
                        </a:prstGeom>
                        <a:solidFill>
                          <a:srgbClr val="FFFFFF"/>
                        </a:solidFill>
                        <a:ln w="9525">
                          <a:solidFill>
                            <a:srgbClr val="000000"/>
                          </a:solidFill>
                          <a:miter lim="800000"/>
                          <a:headEnd/>
                          <a:tailEnd/>
                        </a:ln>
                      </wps:spPr>
                      <wps:txbx>
                        <w:txbxContent>
                          <w:p w14:paraId="3A4AD763" w14:textId="6096E257" w:rsidR="003E5E58" w:rsidRDefault="00E66D26">
                            <w:r w:rsidRPr="00E66D26">
                              <w:rPr>
                                <w:noProof/>
                              </w:rPr>
                              <w:drawing>
                                <wp:inline distT="0" distB="0" distL="0" distR="0" wp14:anchorId="50749108" wp14:editId="08AED25B">
                                  <wp:extent cx="4561205" cy="2495550"/>
                                  <wp:effectExtent l="0" t="0" r="0" b="0"/>
                                  <wp:docPr id="11683794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61205" cy="2495550"/>
                                          </a:xfrm>
                                          <a:prstGeom prst="rect">
                                            <a:avLst/>
                                          </a:prstGeom>
                                          <a:noFill/>
                                          <a:ln>
                                            <a:noFill/>
                                          </a:ln>
                                        </pic:spPr>
                                      </pic:pic>
                                    </a:graphicData>
                                  </a:graphic>
                                </wp:inline>
                              </w:drawing>
                            </w:r>
                            <w:r w:rsidRPr="00E66D26">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EA09AA" id="_x0000_s1040" type="#_x0000_t202" style="position:absolute;margin-left:2.25pt;margin-top:1.3pt;width:374.25pt;height:205.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">
                <v:textbox>
                  <w:txbxContent>
                    <w:p w14:paraId="3A4AD763" w14:textId="6096E257" w:rsidR="003E5E58" w:rsidRDefault="00E66D26">
                      <w:r w:rsidRPr="00E66D26">
                        <w:rPr>
                          <w:noProof/>
                        </w:rPr>
                        <w:drawing>
                          <wp:inline distT="0" distB="0" distL="0" distR="0" wp14:anchorId="50749108" wp14:editId="08AED25B">
                            <wp:extent cx="4561205" cy="2495550"/>
                            <wp:effectExtent l="0" t="0" r="0" b="0"/>
                            <wp:docPr id="11683794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61205" cy="2495550"/>
                                    </a:xfrm>
                                    <a:prstGeom prst="rect">
                                      <a:avLst/>
                                    </a:prstGeom>
                                    <a:noFill/>
                                    <a:ln>
                                      <a:noFill/>
                                    </a:ln>
                                  </pic:spPr>
                                </pic:pic>
                              </a:graphicData>
                            </a:graphic>
                          </wp:inline>
                        </w:drawing>
                      </w:r>
                      <w:r w:rsidRPr="00E66D26">
                        <w:t xml:space="preserve"> </w:t>
                      </w:r>
                    </w:p>
                  </w:txbxContent>
                </v:textbox>
                <w10:wrap type="square"/>
              </v:shape>
            </w:pict>
          </mc:Fallback>
        </mc:AlternateContent>
      </w:r>
    </w:p>
    <w:p w14:paraId="06D4A6EA" w14:textId="53580332" w:rsidR="00E66D26" w:rsidRDefault="00E66D26" w:rsidP="003E5E58">
      <w:pPr>
        <w:spacing w:after="0" w:line="240" w:lineRule="auto"/>
        <w:ind w:left="0" w:firstLine="0"/>
      </w:pPr>
    </w:p>
    <w:p w14:paraId="497A60AF" w14:textId="2AF013FA" w:rsidR="00E66D26" w:rsidRDefault="00E66D26" w:rsidP="003E5E58">
      <w:pPr>
        <w:spacing w:after="0" w:line="240" w:lineRule="auto"/>
        <w:ind w:left="0" w:firstLine="0"/>
      </w:pPr>
    </w:p>
    <w:p w14:paraId="14F6FADC" w14:textId="77777777" w:rsidR="00FD59D4" w:rsidRDefault="00FD59D4" w:rsidP="003E5E58">
      <w:pPr>
        <w:spacing w:after="0" w:line="240" w:lineRule="auto"/>
        <w:ind w:left="0" w:firstLine="0"/>
      </w:pPr>
    </w:p>
    <w:p w14:paraId="13CB2CA7" w14:textId="77777777" w:rsidR="00FD59D4" w:rsidRDefault="00FD59D4" w:rsidP="003E5E58">
      <w:pPr>
        <w:spacing w:after="0" w:line="240" w:lineRule="auto"/>
        <w:ind w:left="0" w:firstLine="0"/>
      </w:pPr>
    </w:p>
    <w:p w14:paraId="71B1C099" w14:textId="77777777" w:rsidR="00FD59D4" w:rsidRDefault="00FD59D4" w:rsidP="003E5E58">
      <w:pPr>
        <w:spacing w:after="0" w:line="240" w:lineRule="auto"/>
        <w:ind w:left="0" w:firstLine="0"/>
      </w:pPr>
    </w:p>
    <w:p w14:paraId="0B87CBD7" w14:textId="77777777" w:rsidR="00FD59D4" w:rsidRDefault="00FD59D4" w:rsidP="003E5E58">
      <w:pPr>
        <w:spacing w:after="0" w:line="240" w:lineRule="auto"/>
        <w:ind w:left="0" w:firstLine="0"/>
      </w:pPr>
    </w:p>
    <w:p w14:paraId="68300F2C" w14:textId="77777777" w:rsidR="00FD59D4" w:rsidRDefault="00FD59D4" w:rsidP="003E5E58">
      <w:pPr>
        <w:spacing w:after="0" w:line="240" w:lineRule="auto"/>
        <w:ind w:left="0" w:firstLine="0"/>
      </w:pPr>
    </w:p>
    <w:p w14:paraId="4E77FCD3" w14:textId="77777777" w:rsidR="00FD59D4" w:rsidRDefault="00FD59D4" w:rsidP="003E5E58">
      <w:pPr>
        <w:spacing w:after="0" w:line="240" w:lineRule="auto"/>
        <w:ind w:left="0" w:firstLine="0"/>
      </w:pPr>
    </w:p>
    <w:p w14:paraId="47F3B77B" w14:textId="77777777" w:rsidR="00FD59D4" w:rsidRDefault="00FD59D4" w:rsidP="003E5E58">
      <w:pPr>
        <w:spacing w:after="0" w:line="240" w:lineRule="auto"/>
        <w:ind w:left="0" w:firstLine="0"/>
      </w:pPr>
    </w:p>
    <w:p w14:paraId="116FA8AA" w14:textId="77777777" w:rsidR="00FD59D4" w:rsidRDefault="00FD59D4" w:rsidP="003E5E58">
      <w:pPr>
        <w:spacing w:after="0" w:line="240" w:lineRule="auto"/>
        <w:ind w:left="0" w:firstLine="0"/>
      </w:pPr>
    </w:p>
    <w:p w14:paraId="19359D67" w14:textId="77777777" w:rsidR="00FD59D4" w:rsidRDefault="00FD59D4" w:rsidP="003E5E58">
      <w:pPr>
        <w:spacing w:after="0" w:line="240" w:lineRule="auto"/>
        <w:ind w:left="0" w:firstLine="0"/>
      </w:pPr>
    </w:p>
    <w:p w14:paraId="28A7D17F" w14:textId="77777777" w:rsidR="00FD59D4" w:rsidRDefault="00FD59D4" w:rsidP="003E5E58">
      <w:pPr>
        <w:spacing w:after="0" w:line="240" w:lineRule="auto"/>
        <w:ind w:left="0" w:firstLine="0"/>
      </w:pPr>
    </w:p>
    <w:p w14:paraId="70292AE8" w14:textId="77777777" w:rsidR="00FD59D4" w:rsidRDefault="00FD59D4" w:rsidP="003E5E58">
      <w:pPr>
        <w:spacing w:after="0" w:line="240" w:lineRule="auto"/>
        <w:ind w:left="0" w:firstLine="0"/>
      </w:pPr>
    </w:p>
    <w:p w14:paraId="58E08317" w14:textId="77777777" w:rsidR="00FD59D4" w:rsidRDefault="00FD59D4" w:rsidP="003E5E58">
      <w:pPr>
        <w:spacing w:after="0" w:line="240" w:lineRule="auto"/>
        <w:ind w:left="0" w:firstLine="0"/>
      </w:pPr>
    </w:p>
    <w:p w14:paraId="24E35D32" w14:textId="77777777" w:rsidR="00FD59D4" w:rsidRDefault="00FD59D4" w:rsidP="003E5E58">
      <w:pPr>
        <w:spacing w:after="0" w:line="240" w:lineRule="auto"/>
        <w:ind w:left="0" w:firstLine="0"/>
      </w:pPr>
    </w:p>
    <w:p w14:paraId="70554A63" w14:textId="3811FB52" w:rsidR="003E5E58" w:rsidRDefault="003E5E58" w:rsidP="003E5E58">
      <w:pPr>
        <w:spacing w:after="0" w:line="240" w:lineRule="auto"/>
        <w:ind w:left="0" w:firstLine="0"/>
        <w:rPr>
          <w:szCs w:val="24"/>
        </w:rPr>
      </w:pPr>
      <w:commentRangeStart w:id="294"/>
      <w:r>
        <w:t>Figure 5</w:t>
      </w:r>
      <w:commentRangeEnd w:id="294"/>
      <w:r w:rsidR="0097046B">
        <w:rPr>
          <w:rStyle w:val="CommentReference"/>
        </w:rPr>
        <w:commentReference w:id="294"/>
      </w:r>
      <w:r>
        <w:t xml:space="preserve">. Trends in Colorado butterfly plant </w:t>
      </w:r>
      <w:r>
        <w:rPr>
          <w:szCs w:val="24"/>
        </w:rPr>
        <w:t>(</w:t>
      </w:r>
      <w:r w:rsidRPr="001B1000">
        <w:rPr>
          <w:i/>
          <w:szCs w:val="24"/>
        </w:rPr>
        <w:t>Oenothera coloradensis</w:t>
      </w:r>
      <w:r>
        <w:rPr>
          <w:szCs w:val="24"/>
        </w:rPr>
        <w:t xml:space="preserve">) subpopulation numbers at </w:t>
      </w:r>
    </w:p>
    <w:p w14:paraId="390D1872" w14:textId="2123BDA5" w:rsidR="003E5E58" w:rsidRDefault="003E5E58" w:rsidP="003E5E58">
      <w:pPr>
        <w:spacing w:after="0" w:line="240" w:lineRule="auto"/>
        <w:ind w:left="0" w:firstLine="0"/>
        <w:rPr>
          <w:szCs w:val="24"/>
        </w:rPr>
      </w:pPr>
      <w:r>
        <w:rPr>
          <w:szCs w:val="24"/>
        </w:rPr>
        <w:t xml:space="preserve">F. E. Warren Air Force Base, Cheyenne, Wyoming, 1988-2023, by creek. </w:t>
      </w:r>
    </w:p>
    <w:p w14:paraId="40B9FAE2" w14:textId="2348E0BB" w:rsidR="00AE5173" w:rsidRDefault="00AE5173" w:rsidP="00AE5173">
      <w:pPr>
        <w:pStyle w:val="Heading2"/>
      </w:pPr>
      <w:bookmarkStart w:id="295" w:name="_Toc160515018"/>
      <w:r>
        <w:lastRenderedPageBreak/>
        <w:t>Changes to trends</w:t>
      </w:r>
      <w:bookmarkEnd w:id="295"/>
    </w:p>
    <w:p w14:paraId="1222894F" w14:textId="4C8A2F06" w:rsidR="00A51C8C" w:rsidDel="00C50BD3" w:rsidRDefault="00F13B71" w:rsidP="00A51C8C">
      <w:pPr>
        <w:ind w:firstLine="710"/>
        <w:rPr>
          <w:del w:id="296" w:author="Stears, Alice E" w:date="2024-03-29T11:19:00Z"/>
          <w:szCs w:val="24"/>
        </w:rPr>
      </w:pPr>
      <w:r>
        <w:rPr>
          <w:szCs w:val="24"/>
        </w:rPr>
        <w:t>A</w:t>
      </w:r>
      <w:r w:rsidR="008A27D4">
        <w:rPr>
          <w:szCs w:val="24"/>
        </w:rPr>
        <w:t>nalysis</w:t>
      </w:r>
      <w:r w:rsidR="0003513E">
        <w:rPr>
          <w:szCs w:val="24"/>
        </w:rPr>
        <w:t xml:space="preserve"> of COBP population</w:t>
      </w:r>
      <w:r w:rsidR="005D2457">
        <w:rPr>
          <w:szCs w:val="24"/>
        </w:rPr>
        <w:t xml:space="preserve"> number</w:t>
      </w:r>
      <w:r w:rsidR="00140259">
        <w:rPr>
          <w:szCs w:val="24"/>
        </w:rPr>
        <w:t>s</w:t>
      </w:r>
      <w:r w:rsidR="0003513E">
        <w:rPr>
          <w:szCs w:val="24"/>
        </w:rPr>
        <w:t xml:space="preserve"> </w:t>
      </w:r>
      <w:r>
        <w:rPr>
          <w:szCs w:val="24"/>
        </w:rPr>
        <w:t xml:space="preserve">with GAMs </w:t>
      </w:r>
      <w:del w:id="297" w:author="Stears, Alice E" w:date="2024-03-29T11:13:00Z">
        <w:r w:rsidDel="0097046B">
          <w:rPr>
            <w:szCs w:val="24"/>
          </w:rPr>
          <w:delText>result</w:delText>
        </w:r>
        <w:r w:rsidR="007C012A" w:rsidDel="0097046B">
          <w:rPr>
            <w:szCs w:val="24"/>
          </w:rPr>
          <w:delText>s</w:delText>
        </w:r>
        <w:r w:rsidDel="0097046B">
          <w:rPr>
            <w:szCs w:val="24"/>
          </w:rPr>
          <w:delText xml:space="preserve"> in</w:delText>
        </w:r>
      </w:del>
      <w:ins w:id="298" w:author="Stears, Alice E" w:date="2024-03-29T11:13:00Z">
        <w:r w:rsidR="0097046B">
          <w:rPr>
            <w:szCs w:val="24"/>
          </w:rPr>
          <w:t>provided</w:t>
        </w:r>
      </w:ins>
      <w:r>
        <w:rPr>
          <w:szCs w:val="24"/>
        </w:rPr>
        <w:t xml:space="preserve"> a more nuanced</w:t>
      </w:r>
      <w:del w:id="299" w:author="Stears, Alice E" w:date="2024-03-29T11:14:00Z">
        <w:r w:rsidDel="0097046B">
          <w:rPr>
            <w:szCs w:val="24"/>
          </w:rPr>
          <w:delText xml:space="preserve"> </w:delText>
        </w:r>
        <w:r w:rsidR="00502838" w:rsidDel="0097046B">
          <w:rPr>
            <w:szCs w:val="24"/>
          </w:rPr>
          <w:delText>display</w:delText>
        </w:r>
      </w:del>
      <w:ins w:id="300" w:author="Stears, Alice E" w:date="2024-03-29T11:14:00Z">
        <w:r w:rsidR="0097046B">
          <w:rPr>
            <w:szCs w:val="24"/>
          </w:rPr>
          <w:t xml:space="preserve"> understanding</w:t>
        </w:r>
      </w:ins>
      <w:r w:rsidR="002D7C99">
        <w:rPr>
          <w:szCs w:val="24"/>
        </w:rPr>
        <w:t xml:space="preserve"> of </w:t>
      </w:r>
      <w:r>
        <w:rPr>
          <w:szCs w:val="24"/>
        </w:rPr>
        <w:t xml:space="preserve">changes in population </w:t>
      </w:r>
      <w:r w:rsidR="002D7C99">
        <w:rPr>
          <w:szCs w:val="24"/>
        </w:rPr>
        <w:t>trends</w:t>
      </w:r>
      <w:r>
        <w:rPr>
          <w:szCs w:val="24"/>
        </w:rPr>
        <w:t xml:space="preserve"> over time</w:t>
      </w:r>
      <w:r w:rsidR="002D7C99">
        <w:rPr>
          <w:szCs w:val="24"/>
        </w:rPr>
        <w:t xml:space="preserve"> than</w:t>
      </w:r>
      <w:r>
        <w:rPr>
          <w:szCs w:val="24"/>
        </w:rPr>
        <w:t xml:space="preserve"> </w:t>
      </w:r>
      <w:r w:rsidR="002D7C99">
        <w:rPr>
          <w:szCs w:val="24"/>
        </w:rPr>
        <w:t>linear regression</w:t>
      </w:r>
      <w:r w:rsidR="0099432C">
        <w:rPr>
          <w:szCs w:val="24"/>
        </w:rPr>
        <w:t>.</w:t>
      </w:r>
      <w:r w:rsidR="007B4CAE">
        <w:rPr>
          <w:szCs w:val="24"/>
        </w:rPr>
        <w:t xml:space="preserve"> </w:t>
      </w:r>
      <w:r>
        <w:rPr>
          <w:szCs w:val="24"/>
        </w:rPr>
        <w:t>GAMs identified</w:t>
      </w:r>
      <w:r w:rsidR="0003513E">
        <w:rPr>
          <w:szCs w:val="24"/>
        </w:rPr>
        <w:t xml:space="preserve"> </w:t>
      </w:r>
      <w:r w:rsidR="002276EE">
        <w:rPr>
          <w:szCs w:val="24"/>
        </w:rPr>
        <w:t xml:space="preserve">significant </w:t>
      </w:r>
      <w:r w:rsidR="00EE640F">
        <w:rPr>
          <w:szCs w:val="24"/>
        </w:rPr>
        <w:t xml:space="preserve">periods of change </w:t>
      </w:r>
      <w:ins w:id="301" w:author="Stears, Alice E" w:date="2024-03-29T11:14:00Z">
        <w:r w:rsidR="0097046B">
          <w:rPr>
            <w:szCs w:val="24"/>
          </w:rPr>
          <w:t xml:space="preserve">in number of flowering individuals </w:t>
        </w:r>
      </w:ins>
      <w:del w:id="302" w:author="Stears, Alice E" w:date="2024-03-29T11:14:00Z">
        <w:r w:rsidR="0003513E" w:rsidDel="00C50BD3">
          <w:rPr>
            <w:szCs w:val="24"/>
          </w:rPr>
          <w:delText xml:space="preserve">for </w:delText>
        </w:r>
      </w:del>
      <w:ins w:id="303" w:author="Stears, Alice E" w:date="2024-03-29T11:14:00Z">
        <w:r w:rsidR="00C50BD3">
          <w:rPr>
            <w:szCs w:val="24"/>
          </w:rPr>
          <w:t>within</w:t>
        </w:r>
        <w:r w:rsidR="00C50BD3">
          <w:rPr>
            <w:szCs w:val="24"/>
          </w:rPr>
          <w:t xml:space="preserve"> </w:t>
        </w:r>
      </w:ins>
      <w:r w:rsidR="0003513E">
        <w:rPr>
          <w:szCs w:val="24"/>
        </w:rPr>
        <w:t xml:space="preserve">the creek subpopulations and creek </w:t>
      </w:r>
      <w:proofErr w:type="gramStart"/>
      <w:r w:rsidR="0003513E">
        <w:rPr>
          <w:szCs w:val="24"/>
        </w:rPr>
        <w:t>segments</w:t>
      </w:r>
      <w:r w:rsidR="004E6F7C">
        <w:rPr>
          <w:szCs w:val="24"/>
        </w:rPr>
        <w:t>, but</w:t>
      </w:r>
      <w:proofErr w:type="gramEnd"/>
      <w:ins w:id="304" w:author="Stears, Alice E" w:date="2024-03-29T11:14:00Z">
        <w:r w:rsidR="00C50BD3">
          <w:rPr>
            <w:szCs w:val="24"/>
          </w:rPr>
          <w:t xml:space="preserve"> did not identify significant periods of change</w:t>
        </w:r>
      </w:ins>
      <w:r w:rsidR="004E6F7C">
        <w:rPr>
          <w:szCs w:val="24"/>
        </w:rPr>
        <w:t xml:space="preserve"> </w:t>
      </w:r>
      <w:del w:id="305" w:author="Stears, Alice E" w:date="2024-03-29T11:14:00Z">
        <w:r w:rsidR="004E6F7C" w:rsidDel="00C50BD3">
          <w:rPr>
            <w:szCs w:val="24"/>
          </w:rPr>
          <w:delText xml:space="preserve">not </w:delText>
        </w:r>
      </w:del>
      <w:r w:rsidR="00F45159">
        <w:rPr>
          <w:szCs w:val="24"/>
        </w:rPr>
        <w:t>for the population as a whole</w:t>
      </w:r>
      <w:ins w:id="306" w:author="Stears, Alice E" w:date="2024-03-29T11:18:00Z">
        <w:r w:rsidR="00C50BD3">
          <w:rPr>
            <w:szCs w:val="24"/>
          </w:rPr>
          <w:t xml:space="preserve"> (Figure 6: A)</w:t>
        </w:r>
      </w:ins>
      <w:ins w:id="307" w:author="Stears, Alice E" w:date="2024-03-29T11:15:00Z">
        <w:r w:rsidR="00C50BD3">
          <w:rPr>
            <w:szCs w:val="24"/>
          </w:rPr>
          <w:t>. Notably, periods of significant increase or decrease at the different creeks did not coincide during the census period</w:t>
        </w:r>
      </w:ins>
      <w:del w:id="308" w:author="Stears, Alice E" w:date="2024-03-29T11:15:00Z">
        <w:r w:rsidR="007B4CAE" w:rsidDel="00C50BD3">
          <w:rPr>
            <w:szCs w:val="24"/>
          </w:rPr>
          <w:delText>, indicating that the subpopulation numbers changed independently of one another</w:delText>
        </w:r>
      </w:del>
      <w:r w:rsidR="00F45159">
        <w:rPr>
          <w:szCs w:val="24"/>
        </w:rPr>
        <w:t xml:space="preserve"> (</w:t>
      </w:r>
      <w:r w:rsidR="00523771">
        <w:rPr>
          <w:szCs w:val="24"/>
        </w:rPr>
        <w:t xml:space="preserve">Figure </w:t>
      </w:r>
      <w:ins w:id="309" w:author="Stears, Alice E" w:date="2024-03-29T11:18:00Z">
        <w:r w:rsidR="00C50BD3">
          <w:rPr>
            <w:szCs w:val="24"/>
          </w:rPr>
          <w:t>6;</w:t>
        </w:r>
      </w:ins>
      <w:del w:id="310" w:author="Stears, Alice E" w:date="2024-03-29T11:18:00Z">
        <w:r w:rsidR="00523771" w:rsidDel="00C50BD3">
          <w:rPr>
            <w:szCs w:val="24"/>
          </w:rPr>
          <w:delText>6</w:delText>
        </w:r>
        <w:r w:rsidDel="00C50BD3">
          <w:rPr>
            <w:szCs w:val="24"/>
          </w:rPr>
          <w:delText>:A</w:delText>
        </w:r>
        <w:commentRangeStart w:id="311"/>
        <w:r w:rsidR="00BA48EF" w:rsidDel="00C50BD3">
          <w:rPr>
            <w:szCs w:val="24"/>
          </w:rPr>
          <w:delText>;</w:delText>
        </w:r>
      </w:del>
      <w:ins w:id="312" w:author="Stears, Alice E" w:date="2024-03-29T11:18:00Z">
        <w:r w:rsidR="00C50BD3">
          <w:rPr>
            <w:szCs w:val="24"/>
          </w:rPr>
          <w:t xml:space="preserve"> B-D</w:t>
        </w:r>
      </w:ins>
      <w:ins w:id="313" w:author="Stears, Alice E" w:date="2024-03-29T11:19:00Z">
        <w:r w:rsidR="00C50BD3">
          <w:rPr>
            <w:szCs w:val="24"/>
          </w:rPr>
          <w:t>;</w:t>
        </w:r>
      </w:ins>
      <w:r w:rsidR="00BA48EF">
        <w:rPr>
          <w:szCs w:val="24"/>
        </w:rPr>
        <w:t xml:space="preserve"> Table 1</w:t>
      </w:r>
      <w:commentRangeEnd w:id="311"/>
      <w:r w:rsidR="00C50BD3">
        <w:rPr>
          <w:rStyle w:val="CommentReference"/>
        </w:rPr>
        <w:commentReference w:id="311"/>
      </w:r>
      <w:r w:rsidR="00F45159">
        <w:rPr>
          <w:szCs w:val="24"/>
        </w:rPr>
        <w:t>)</w:t>
      </w:r>
      <w:r w:rsidR="004E6F7C">
        <w:rPr>
          <w:szCs w:val="24"/>
        </w:rPr>
        <w:t>.</w:t>
      </w:r>
      <w:r w:rsidR="00E34B04" w:rsidRPr="00E34B04">
        <w:rPr>
          <w:szCs w:val="24"/>
        </w:rPr>
        <w:t xml:space="preserve"> </w:t>
      </w:r>
      <w:del w:id="314" w:author="Stears, Alice E" w:date="2024-03-29T11:19:00Z">
        <w:r w:rsidR="00502838" w:rsidDel="00C50BD3">
          <w:rPr>
            <w:szCs w:val="24"/>
          </w:rPr>
          <w:delText>Trend changes for</w:delText>
        </w:r>
        <w:r w:rsidR="00767FB4" w:rsidDel="00C50BD3">
          <w:rPr>
            <w:szCs w:val="24"/>
          </w:rPr>
          <w:delText xml:space="preserve"> </w:delText>
        </w:r>
        <w:r w:rsidR="00767FB4" w:rsidDel="00C50BD3">
          <w:delText>COBP on Diamond and Unnamed creeks have compensated for COBP declines on Crow Creek</w:delText>
        </w:r>
        <w:r w:rsidR="00502838" w:rsidDel="00C50BD3">
          <w:delText xml:space="preserve"> and a recent period of decline on Diamond Creek</w:delText>
        </w:r>
        <w:r w:rsidR="00767FB4" w:rsidDel="00C50BD3">
          <w:delText xml:space="preserve"> (</w:delText>
        </w:r>
        <w:r w:rsidR="00523771" w:rsidDel="00C50BD3">
          <w:delText>Figure 6</w:delText>
        </w:r>
        <w:r w:rsidR="00767FB4" w:rsidDel="00C50BD3">
          <w:delText xml:space="preserve">: </w:delText>
        </w:r>
        <w:r w:rsidR="00502838" w:rsidDel="00C50BD3">
          <w:delText>B-D</w:delText>
        </w:r>
        <w:r w:rsidR="00767FB4" w:rsidDel="00C50BD3">
          <w:delText xml:space="preserve">). </w:delText>
        </w:r>
      </w:del>
    </w:p>
    <w:p w14:paraId="7366CF3F" w14:textId="77777777" w:rsidR="00C50BD3" w:rsidRDefault="00C50BD3" w:rsidP="00A51C8C">
      <w:pPr>
        <w:ind w:firstLine="710"/>
        <w:rPr>
          <w:ins w:id="315" w:author="Stears, Alice E" w:date="2024-03-29T11:19:00Z"/>
        </w:rPr>
      </w:pPr>
    </w:p>
    <w:p w14:paraId="09C50E25" w14:textId="77777777" w:rsidR="00A51C8C" w:rsidRDefault="00A51C8C" w:rsidP="00A51C8C">
      <w:pPr>
        <w:ind w:firstLine="710"/>
      </w:pPr>
    </w:p>
    <w:p w14:paraId="0A3B1BA7" w14:textId="51FA48BB" w:rsidR="0003513E" w:rsidRDefault="00A17ECA" w:rsidP="00A51C8C">
      <w:pPr>
        <w:ind w:firstLine="710"/>
        <w:rPr>
          <w:szCs w:val="24"/>
        </w:rPr>
      </w:pPr>
      <w:r>
        <w:rPr>
          <w:noProof/>
          <w:szCs w:val="24"/>
        </w:rPr>
        <w:drawing>
          <wp:inline distT="0" distB="0" distL="0" distR="0" wp14:anchorId="3249B388" wp14:editId="2F13BFEA">
            <wp:extent cx="4521200" cy="5261126"/>
            <wp:effectExtent l="0" t="0" r="0" b="0"/>
            <wp:docPr id="1677024725" name="Picture 4" descr="A graph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24725" name="Picture 4" descr="A graph of different numbers&#10;&#10;Description automatically generated with medium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42494" cy="5285905"/>
                    </a:xfrm>
                    <a:prstGeom prst="rect">
                      <a:avLst/>
                    </a:prstGeom>
                  </pic:spPr>
                </pic:pic>
              </a:graphicData>
            </a:graphic>
          </wp:inline>
        </w:drawing>
      </w:r>
    </w:p>
    <w:p w14:paraId="32B70FDD" w14:textId="74A5CFEA" w:rsidR="002201A0" w:rsidRDefault="00523771" w:rsidP="000E7721">
      <w:pPr>
        <w:ind w:left="0" w:right="202" w:firstLine="0"/>
        <w:rPr>
          <w:szCs w:val="24"/>
        </w:rPr>
      </w:pPr>
      <w:r>
        <w:rPr>
          <w:szCs w:val="24"/>
        </w:rPr>
        <w:t>Figure 6</w:t>
      </w:r>
      <w:r w:rsidR="002201A0">
        <w:rPr>
          <w:szCs w:val="24"/>
        </w:rPr>
        <w:t xml:space="preserve">. </w:t>
      </w:r>
      <w:r w:rsidR="00510BD3">
        <w:rPr>
          <w:szCs w:val="24"/>
        </w:rPr>
        <w:t xml:space="preserve">(A) Changes </w:t>
      </w:r>
      <w:bookmarkStart w:id="316" w:name="_Hlk160526230"/>
      <w:r w:rsidR="00510BD3">
        <w:rPr>
          <w:szCs w:val="24"/>
        </w:rPr>
        <w:t>in</w:t>
      </w:r>
      <w:r w:rsidR="000E7721">
        <w:rPr>
          <w:szCs w:val="24"/>
        </w:rPr>
        <w:t xml:space="preserve"> </w:t>
      </w:r>
      <w:r w:rsidR="00510BD3">
        <w:rPr>
          <w:szCs w:val="24"/>
        </w:rPr>
        <w:t xml:space="preserve">the total </w:t>
      </w:r>
      <w:r w:rsidR="000E7721">
        <w:rPr>
          <w:szCs w:val="24"/>
        </w:rPr>
        <w:t xml:space="preserve">population </w:t>
      </w:r>
      <w:r w:rsidR="00510BD3">
        <w:rPr>
          <w:szCs w:val="24"/>
        </w:rPr>
        <w:t>size of flowering</w:t>
      </w:r>
      <w:r w:rsidR="000E7721">
        <w:rPr>
          <w:szCs w:val="24"/>
        </w:rPr>
        <w:t xml:space="preserve"> Colorado butterfly plant (</w:t>
      </w:r>
      <w:r w:rsidR="000E7721" w:rsidRPr="001B1000">
        <w:rPr>
          <w:i/>
          <w:szCs w:val="24"/>
        </w:rPr>
        <w:t>Oenothera coloradensis</w:t>
      </w:r>
      <w:r w:rsidR="000E7721">
        <w:rPr>
          <w:szCs w:val="24"/>
        </w:rPr>
        <w:t>)</w:t>
      </w:r>
      <w:r w:rsidR="000E7721" w:rsidRPr="001B1000">
        <w:rPr>
          <w:szCs w:val="24"/>
        </w:rPr>
        <w:t xml:space="preserve"> </w:t>
      </w:r>
      <w:r w:rsidR="00510BD3">
        <w:rPr>
          <w:szCs w:val="24"/>
        </w:rPr>
        <w:t xml:space="preserve">individuals </w:t>
      </w:r>
      <w:r w:rsidR="000E7721">
        <w:rPr>
          <w:szCs w:val="24"/>
        </w:rPr>
        <w:t>at F. E. Warren Air Force Base, Cheyenne, Wyoming, 198</w:t>
      </w:r>
      <w:r w:rsidR="00E363AE">
        <w:rPr>
          <w:szCs w:val="24"/>
        </w:rPr>
        <w:t>8</w:t>
      </w:r>
      <w:r w:rsidR="000E7721">
        <w:rPr>
          <w:szCs w:val="24"/>
        </w:rPr>
        <w:t>-202</w:t>
      </w:r>
      <w:r w:rsidR="00E734CC">
        <w:rPr>
          <w:szCs w:val="24"/>
        </w:rPr>
        <w:t>3</w:t>
      </w:r>
      <w:bookmarkEnd w:id="316"/>
      <w:r w:rsidR="0096685E">
        <w:rPr>
          <w:szCs w:val="24"/>
        </w:rPr>
        <w:t>;</w:t>
      </w:r>
      <w:r w:rsidR="000E7721" w:rsidRPr="000E7721">
        <w:rPr>
          <w:szCs w:val="24"/>
        </w:rPr>
        <w:t xml:space="preserve"> </w:t>
      </w:r>
      <w:r w:rsidR="00510BD3">
        <w:rPr>
          <w:szCs w:val="24"/>
        </w:rPr>
        <w:t>(B)</w:t>
      </w:r>
      <w:r w:rsidR="009E5DD1">
        <w:rPr>
          <w:szCs w:val="24"/>
        </w:rPr>
        <w:t>-(D)</w:t>
      </w:r>
      <w:r w:rsidR="00510BD3">
        <w:rPr>
          <w:szCs w:val="24"/>
        </w:rPr>
        <w:t xml:space="preserve"> Changes in </w:t>
      </w:r>
      <w:r w:rsidR="009E5DD1">
        <w:rPr>
          <w:szCs w:val="24"/>
        </w:rPr>
        <w:t>numbers</w:t>
      </w:r>
      <w:r w:rsidR="00510BD3">
        <w:rPr>
          <w:szCs w:val="24"/>
        </w:rPr>
        <w:t xml:space="preserve"> on each of </w:t>
      </w:r>
      <w:r w:rsidR="000E7721">
        <w:rPr>
          <w:szCs w:val="24"/>
        </w:rPr>
        <w:t>the three creek subpopulations</w:t>
      </w:r>
      <w:r w:rsidR="00510BD3">
        <w:rPr>
          <w:szCs w:val="24"/>
        </w:rPr>
        <w:t>. In all panels, points indicate census counts</w:t>
      </w:r>
      <w:r w:rsidR="005F131A">
        <w:rPr>
          <w:szCs w:val="24"/>
        </w:rPr>
        <w:t xml:space="preserve"> and</w:t>
      </w:r>
      <w:r w:rsidR="00510BD3">
        <w:rPr>
          <w:szCs w:val="24"/>
        </w:rPr>
        <w:t xml:space="preserve"> black lines show </w:t>
      </w:r>
      <w:r w:rsidR="00E84E7D">
        <w:rPr>
          <w:szCs w:val="24"/>
        </w:rPr>
        <w:t>c</w:t>
      </w:r>
      <w:r w:rsidR="002201A0">
        <w:rPr>
          <w:szCs w:val="24"/>
        </w:rPr>
        <w:t>urvilinear trend</w:t>
      </w:r>
      <w:r w:rsidR="00E84E7D">
        <w:rPr>
          <w:szCs w:val="24"/>
        </w:rPr>
        <w:t>s</w:t>
      </w:r>
      <w:r w:rsidR="002201A0">
        <w:rPr>
          <w:szCs w:val="24"/>
        </w:rPr>
        <w:t xml:space="preserve"> (black line) </w:t>
      </w:r>
      <w:r w:rsidR="00510BD3">
        <w:rPr>
          <w:szCs w:val="24"/>
        </w:rPr>
        <w:t xml:space="preserve">generated with </w:t>
      </w:r>
      <w:r w:rsidR="002201A0">
        <w:rPr>
          <w:szCs w:val="24"/>
        </w:rPr>
        <w:t>GAM</w:t>
      </w:r>
      <w:r w:rsidR="00510BD3">
        <w:rPr>
          <w:szCs w:val="24"/>
        </w:rPr>
        <w:t>s</w:t>
      </w:r>
      <w:r w:rsidR="00CD30C9">
        <w:rPr>
          <w:szCs w:val="24"/>
        </w:rPr>
        <w:t>.</w:t>
      </w:r>
      <w:r w:rsidR="00510BD3">
        <w:rPr>
          <w:szCs w:val="24"/>
        </w:rPr>
        <w:t xml:space="preserve"> </w:t>
      </w:r>
      <w:ins w:id="317" w:author="Stears, Alice E" w:date="2024-03-29T11:10:00Z">
        <w:r w:rsidR="0097046B">
          <w:rPr>
            <w:szCs w:val="24"/>
          </w:rPr>
          <w:t xml:space="preserve">Red lines show periods of significant increase in number of flowering individuals, while blue lines show periods of significant decrease </w:t>
        </w:r>
        <w:r w:rsidR="0097046B">
          <w:rPr>
            <w:szCs w:val="24"/>
          </w:rPr>
          <w:t>in number of flowering individuals</w:t>
        </w:r>
        <w:r w:rsidR="0097046B">
          <w:rPr>
            <w:szCs w:val="24"/>
          </w:rPr>
          <w:t xml:space="preserve">. </w:t>
        </w:r>
      </w:ins>
      <w:ins w:id="318" w:author="Stears, Alice E" w:date="2024-03-29T11:16:00Z">
        <w:r w:rsidR="00C50BD3">
          <w:rPr>
            <w:szCs w:val="24"/>
          </w:rPr>
          <w:t xml:space="preserve">There were significant periods of decrease </w:t>
        </w:r>
      </w:ins>
      <w:del w:id="319" w:author="Stears, Alice E" w:date="2024-03-29T11:16:00Z">
        <w:r w:rsidR="002201A0" w:rsidDel="00C50BD3">
          <w:rPr>
            <w:szCs w:val="24"/>
          </w:rPr>
          <w:delText>There were no significant periods of increase or decrease</w:delText>
        </w:r>
        <w:r w:rsidR="000E7721" w:rsidDel="00C50BD3">
          <w:rPr>
            <w:szCs w:val="24"/>
          </w:rPr>
          <w:delText xml:space="preserve"> except </w:delText>
        </w:r>
        <w:r w:rsidR="004519FE" w:rsidDel="00C50BD3">
          <w:rPr>
            <w:szCs w:val="24"/>
          </w:rPr>
          <w:delText xml:space="preserve">long-term decrease </w:delText>
        </w:r>
      </w:del>
      <w:r w:rsidR="000E7721">
        <w:rPr>
          <w:szCs w:val="24"/>
        </w:rPr>
        <w:t>on Crow Creek</w:t>
      </w:r>
      <w:r w:rsidR="002F0749">
        <w:rPr>
          <w:szCs w:val="24"/>
        </w:rPr>
        <w:t xml:space="preserve"> 1999-2005)</w:t>
      </w:r>
      <w:ins w:id="320" w:author="Stears, Alice E" w:date="2024-03-29T11:16:00Z">
        <w:r w:rsidR="00C50BD3">
          <w:rPr>
            <w:szCs w:val="24"/>
          </w:rPr>
          <w:t xml:space="preserve"> and Diamond Creek (2019-2023)</w:t>
        </w:r>
      </w:ins>
      <w:r w:rsidR="006C417B">
        <w:rPr>
          <w:szCs w:val="24"/>
        </w:rPr>
        <w:t>,</w:t>
      </w:r>
      <w:ins w:id="321" w:author="Stears, Alice E" w:date="2024-03-29T11:16:00Z">
        <w:r w:rsidR="00C50BD3">
          <w:rPr>
            <w:szCs w:val="24"/>
          </w:rPr>
          <w:t xml:space="preserve"> and significant periods of increase</w:t>
        </w:r>
      </w:ins>
      <w:r w:rsidR="002F0749">
        <w:rPr>
          <w:szCs w:val="24"/>
        </w:rPr>
        <w:t xml:space="preserve"> </w:t>
      </w:r>
      <w:del w:id="322" w:author="Stears, Alice E" w:date="2024-03-29T11:17:00Z">
        <w:r w:rsidR="002F0749" w:rsidDel="00C50BD3">
          <w:rPr>
            <w:szCs w:val="24"/>
          </w:rPr>
          <w:delText xml:space="preserve">long-term increase </w:delText>
        </w:r>
      </w:del>
      <w:r w:rsidR="002F0749">
        <w:rPr>
          <w:szCs w:val="24"/>
        </w:rPr>
        <w:t>on Unnamed Creek</w:t>
      </w:r>
      <w:r w:rsidR="009E5DD1">
        <w:rPr>
          <w:szCs w:val="24"/>
        </w:rPr>
        <w:t xml:space="preserve"> (</w:t>
      </w:r>
      <w:del w:id="323" w:author="Stears, Alice E" w:date="2024-03-29T11:17:00Z">
        <w:r w:rsidR="009E5DD1" w:rsidDel="00C50BD3">
          <w:rPr>
            <w:szCs w:val="24"/>
          </w:rPr>
          <w:delText>19</w:delText>
        </w:r>
        <w:r w:rsidR="00226F13" w:rsidDel="00C50BD3">
          <w:rPr>
            <w:szCs w:val="24"/>
          </w:rPr>
          <w:delText>8</w:delText>
        </w:r>
        <w:r w:rsidR="009E5DD1" w:rsidDel="00C50BD3">
          <w:rPr>
            <w:szCs w:val="24"/>
          </w:rPr>
          <w:delText>8</w:delText>
        </w:r>
      </w:del>
      <w:ins w:id="324" w:author="Stears, Alice E" w:date="2024-03-29T11:17:00Z">
        <w:r w:rsidR="00C50BD3">
          <w:rPr>
            <w:szCs w:val="24"/>
          </w:rPr>
          <w:t>198</w:t>
        </w:r>
        <w:r w:rsidR="00C50BD3">
          <w:rPr>
            <w:szCs w:val="24"/>
          </w:rPr>
          <w:t>6</w:t>
        </w:r>
      </w:ins>
      <w:r w:rsidR="009E5DD1">
        <w:rPr>
          <w:szCs w:val="24"/>
        </w:rPr>
        <w:t>-2001)</w:t>
      </w:r>
      <w:del w:id="325" w:author="Stears, Alice E" w:date="2024-03-29T11:17:00Z">
        <w:r w:rsidR="00502838" w:rsidDel="00C50BD3">
          <w:rPr>
            <w:szCs w:val="24"/>
          </w:rPr>
          <w:delText>,</w:delText>
        </w:r>
      </w:del>
      <w:r w:rsidR="00502838">
        <w:rPr>
          <w:szCs w:val="24"/>
        </w:rPr>
        <w:t xml:space="preserve"> and </w:t>
      </w:r>
      <w:del w:id="326" w:author="Stears, Alice E" w:date="2024-03-29T11:17:00Z">
        <w:r w:rsidR="00502838" w:rsidDel="00C50BD3">
          <w:rPr>
            <w:szCs w:val="24"/>
          </w:rPr>
          <w:delText xml:space="preserve">periods of significant increase and decrease on </w:delText>
        </w:r>
      </w:del>
      <w:r w:rsidR="00502838">
        <w:rPr>
          <w:szCs w:val="24"/>
        </w:rPr>
        <w:t>Diamond Creek</w:t>
      </w:r>
      <w:ins w:id="327" w:author="Stears, Alice E" w:date="2024-03-29T11:17:00Z">
        <w:r w:rsidR="00C50BD3">
          <w:rPr>
            <w:szCs w:val="24"/>
          </w:rPr>
          <w:t xml:space="preserve"> (</w:t>
        </w:r>
      </w:ins>
      <w:ins w:id="328" w:author="Stears, Alice E" w:date="2024-03-29T11:18:00Z">
        <w:r w:rsidR="00C50BD3">
          <w:rPr>
            <w:szCs w:val="24"/>
          </w:rPr>
          <w:t>1992-</w:t>
        </w:r>
        <w:r w:rsidR="00C50BD3">
          <w:rPr>
            <w:szCs w:val="24"/>
          </w:rPr>
          <w:lastRenderedPageBreak/>
          <w:t>1995)</w:t>
        </w:r>
      </w:ins>
      <w:r w:rsidR="002201A0">
        <w:rPr>
          <w:szCs w:val="24"/>
        </w:rPr>
        <w:t xml:space="preserve">.  Percent deviance explained (% </w:t>
      </w:r>
      <w:r w:rsidR="002201A0" w:rsidRPr="00D7075F">
        <w:rPr>
          <w:i/>
          <w:szCs w:val="24"/>
        </w:rPr>
        <w:t>d</w:t>
      </w:r>
      <w:r w:rsidR="002201A0">
        <w:rPr>
          <w:szCs w:val="24"/>
        </w:rPr>
        <w:t xml:space="preserve">) is a measure of effect size </w:t>
      </w:r>
      <w:proofErr w:type="gramStart"/>
      <w:r w:rsidR="002201A0">
        <w:rPr>
          <w:szCs w:val="24"/>
        </w:rPr>
        <w:t>similar to</w:t>
      </w:r>
      <w:proofErr w:type="gramEnd"/>
      <w:r w:rsidR="002201A0">
        <w:rPr>
          <w:szCs w:val="24"/>
        </w:rPr>
        <w:t xml:space="preserve"> </w:t>
      </w:r>
      <w:r w:rsidR="002201A0" w:rsidRPr="00D7075F">
        <w:rPr>
          <w:i/>
          <w:szCs w:val="24"/>
        </w:rPr>
        <w:t>r</w:t>
      </w:r>
      <w:r w:rsidR="002201A0" w:rsidRPr="00D7075F">
        <w:rPr>
          <w:szCs w:val="24"/>
          <w:vertAlign w:val="superscript"/>
        </w:rPr>
        <w:t>2</w:t>
      </w:r>
      <w:r w:rsidR="002201A0">
        <w:rPr>
          <w:szCs w:val="24"/>
        </w:rPr>
        <w:t xml:space="preserve"> for linear models.</w:t>
      </w:r>
    </w:p>
    <w:p w14:paraId="5219E65B" w14:textId="77777777" w:rsidR="00F13B71" w:rsidRDefault="00F13B71" w:rsidP="000E7721">
      <w:pPr>
        <w:ind w:left="0" w:right="202" w:firstLine="0"/>
        <w:rPr>
          <w:szCs w:val="24"/>
        </w:rPr>
      </w:pPr>
    </w:p>
    <w:p w14:paraId="5D431ABA" w14:textId="17602A2C" w:rsidR="0060592E" w:rsidRDefault="00940304" w:rsidP="00A51C8C">
      <w:pPr>
        <w:ind w:firstLine="710"/>
        <w:rPr>
          <w:szCs w:val="24"/>
        </w:rPr>
      </w:pPr>
      <w:r w:rsidRPr="0060592E">
        <w:rPr>
          <w:szCs w:val="24"/>
        </w:rPr>
        <w:t xml:space="preserve">Of the four periods with significant changes to trends on the three creeks, only the positive changes on Diamond and Unnamed Creek were synchronous and similarly positive. </w:t>
      </w:r>
      <w:r w:rsidR="0060592E" w:rsidRPr="0060592E">
        <w:rPr>
          <w:szCs w:val="24"/>
        </w:rPr>
        <w:t>These positive trend changes exceeded the negative trend changes in early years of COBP census on Crow Creek and</w:t>
      </w:r>
      <w:r w:rsidR="00FD59D4">
        <w:rPr>
          <w:szCs w:val="24"/>
        </w:rPr>
        <w:t xml:space="preserve"> in</w:t>
      </w:r>
      <w:r w:rsidR="0060592E" w:rsidRPr="0060592E">
        <w:rPr>
          <w:szCs w:val="24"/>
        </w:rPr>
        <w:t xml:space="preserve"> recent years of COBP census on Diamond Creek. </w:t>
      </w:r>
    </w:p>
    <w:p w14:paraId="42C07BB3" w14:textId="77777777" w:rsidR="00D223FF" w:rsidRDefault="00D223FF" w:rsidP="00A51C8C">
      <w:pPr>
        <w:ind w:firstLine="710"/>
        <w:rPr>
          <w:szCs w:val="24"/>
        </w:rPr>
      </w:pPr>
    </w:p>
    <w:p w14:paraId="23D5D36B" w14:textId="79589DB4" w:rsidR="00D223FF" w:rsidRPr="0060592E" w:rsidRDefault="00D223FF" w:rsidP="00A51C8C">
      <w:pPr>
        <w:ind w:firstLine="710"/>
        <w:rPr>
          <w:szCs w:val="24"/>
        </w:rPr>
      </w:pPr>
      <w:r>
        <w:rPr>
          <w:szCs w:val="24"/>
        </w:rPr>
        <w:t xml:space="preserve">We </w:t>
      </w:r>
      <w:del w:id="329" w:author="Stears, Alice E" w:date="2024-03-29T11:20:00Z">
        <w:r w:rsidDel="00C50BD3">
          <w:rPr>
            <w:szCs w:val="24"/>
          </w:rPr>
          <w:delText xml:space="preserve">did not analyze data using the </w:delText>
        </w:r>
        <w:r w:rsidR="00AF4077" w:rsidRPr="00AF4077" w:rsidDel="00C50BD3">
          <w:rPr>
            <w:szCs w:val="24"/>
          </w:rPr>
          <w:delText xml:space="preserve">Mann-Kendall </w:delText>
        </w:r>
        <w:r w:rsidR="00AF4077" w:rsidDel="00C50BD3">
          <w:rPr>
            <w:szCs w:val="24"/>
          </w:rPr>
          <w:delText xml:space="preserve">test but </w:delText>
        </w:r>
      </w:del>
      <w:r w:rsidR="00AF4077">
        <w:rPr>
          <w:szCs w:val="24"/>
        </w:rPr>
        <w:t>us</w:t>
      </w:r>
      <w:r w:rsidR="00954FC3">
        <w:rPr>
          <w:szCs w:val="24"/>
        </w:rPr>
        <w:t xml:space="preserve">ed a model comparison algorithm for population time-series to </w:t>
      </w:r>
      <w:del w:id="330" w:author="Stears, Alice E" w:date="2024-03-29T11:20:00Z">
        <w:r w:rsidR="00954FC3" w:rsidDel="00C50BD3">
          <w:rPr>
            <w:szCs w:val="24"/>
          </w:rPr>
          <w:delText xml:space="preserve">determine </w:delText>
        </w:r>
      </w:del>
      <w:ins w:id="331" w:author="Stears, Alice E" w:date="2024-03-29T11:20:00Z">
        <w:r w:rsidR="00C50BD3">
          <w:rPr>
            <w:szCs w:val="24"/>
          </w:rPr>
          <w:t>identify</w:t>
        </w:r>
        <w:r w:rsidR="00C50BD3">
          <w:rPr>
            <w:szCs w:val="24"/>
          </w:rPr>
          <w:t xml:space="preserve"> </w:t>
        </w:r>
      </w:ins>
      <w:r w:rsidR="00954FC3">
        <w:rPr>
          <w:szCs w:val="24"/>
        </w:rPr>
        <w:t>all possibl</w:t>
      </w:r>
      <w:ins w:id="332" w:author="Stears, Alice E" w:date="2024-03-29T11:20:00Z">
        <w:r w:rsidR="00C50BD3">
          <w:rPr>
            <w:szCs w:val="24"/>
          </w:rPr>
          <w:t>e</w:t>
        </w:r>
      </w:ins>
      <w:del w:id="333" w:author="Stears, Alice E" w:date="2024-03-29T11:20:00Z">
        <w:r w:rsidR="00954FC3" w:rsidDel="00C50BD3">
          <w:rPr>
            <w:szCs w:val="24"/>
          </w:rPr>
          <w:delText>y</w:delText>
        </w:r>
      </w:del>
      <w:r w:rsidR="00954FC3">
        <w:rPr>
          <w:szCs w:val="24"/>
        </w:rPr>
        <w:t xml:space="preserve"> breakpoints</w:t>
      </w:r>
      <w:ins w:id="334" w:author="Stears, Alice E" w:date="2024-03-29T11:20:00Z">
        <w:r w:rsidR="00C50BD3">
          <w:rPr>
            <w:szCs w:val="24"/>
          </w:rPr>
          <w:t xml:space="preserve"> </w:t>
        </w:r>
      </w:ins>
      <w:del w:id="335" w:author="Stears, Alice E" w:date="2024-03-29T11:20:00Z">
        <w:r w:rsidR="00954FC3" w:rsidDel="00C50BD3">
          <w:rPr>
            <w:szCs w:val="24"/>
          </w:rPr>
          <w:delText xml:space="preserve"> and most significant among them</w:delText>
        </w:r>
      </w:del>
      <w:ins w:id="336" w:author="Stears, Alice E" w:date="2024-03-29T11:20:00Z">
        <w:r w:rsidR="00C50BD3">
          <w:rPr>
            <w:szCs w:val="24"/>
          </w:rPr>
          <w:t>and determine their significance</w:t>
        </w:r>
      </w:ins>
      <w:r w:rsidR="00954FC3">
        <w:rPr>
          <w:szCs w:val="24"/>
        </w:rPr>
        <w:t xml:space="preserve">.  We </w:t>
      </w:r>
      <w:r w:rsidR="00AF4077">
        <w:rPr>
          <w:szCs w:val="24"/>
        </w:rPr>
        <w:t>detected three major trend breakpoints on two of the three creeks</w:t>
      </w:r>
      <w:r w:rsidR="00FD59D4">
        <w:rPr>
          <w:szCs w:val="24"/>
        </w:rPr>
        <w:t xml:space="preserve">, </w:t>
      </w:r>
      <w:r w:rsidR="00AF4077">
        <w:rPr>
          <w:szCs w:val="24"/>
        </w:rPr>
        <w:t xml:space="preserve">none </w:t>
      </w:r>
      <w:ins w:id="337" w:author="Stears, Alice E" w:date="2024-03-29T11:21:00Z">
        <w:r w:rsidR="00C50BD3">
          <w:rPr>
            <w:szCs w:val="24"/>
          </w:rPr>
          <w:t xml:space="preserve">of which occurred </w:t>
        </w:r>
      </w:ins>
      <w:del w:id="338" w:author="Stears, Alice E" w:date="2024-03-29T11:21:00Z">
        <w:r w:rsidR="00AF4077" w:rsidDel="00C50BD3">
          <w:rPr>
            <w:szCs w:val="24"/>
          </w:rPr>
          <w:delText xml:space="preserve">in </w:delText>
        </w:r>
      </w:del>
      <w:r w:rsidR="00AF4077">
        <w:rPr>
          <w:szCs w:val="24"/>
        </w:rPr>
        <w:t>synchron</w:t>
      </w:r>
      <w:ins w:id="339" w:author="Stears, Alice E" w:date="2024-03-29T11:21:00Z">
        <w:r w:rsidR="00C50BD3">
          <w:rPr>
            <w:szCs w:val="24"/>
          </w:rPr>
          <w:t>ously</w:t>
        </w:r>
      </w:ins>
      <w:del w:id="340" w:author="Stears, Alice E" w:date="2024-03-29T11:21:00Z">
        <w:r w:rsidR="00AF4077" w:rsidDel="00C50BD3">
          <w:rPr>
            <w:szCs w:val="24"/>
          </w:rPr>
          <w:delText>y</w:delText>
        </w:r>
      </w:del>
      <w:r w:rsidR="00201933">
        <w:rPr>
          <w:szCs w:val="24"/>
        </w:rPr>
        <w:t xml:space="preserve">, as </w:t>
      </w:r>
      <w:ins w:id="341" w:author="Stears, Alice E" w:date="2024-03-29T11:21:00Z">
        <w:r w:rsidR="00C50BD3">
          <w:rPr>
            <w:szCs w:val="24"/>
          </w:rPr>
          <w:t xml:space="preserve">one breakpoint </w:t>
        </w:r>
      </w:ins>
      <w:del w:id="342" w:author="Stears, Alice E" w:date="2024-03-29T11:21:00Z">
        <w:r w:rsidR="00201933" w:rsidDel="00C50BD3">
          <w:rPr>
            <w:szCs w:val="24"/>
          </w:rPr>
          <w:delText>well as</w:delText>
        </w:r>
        <w:r w:rsidR="00AF4077" w:rsidDel="00C50BD3">
          <w:rPr>
            <w:szCs w:val="24"/>
          </w:rPr>
          <w:delText xml:space="preserve"> </w:delText>
        </w:r>
      </w:del>
      <w:r w:rsidR="00954FC3">
        <w:rPr>
          <w:szCs w:val="24"/>
        </w:rPr>
        <w:t>i</w:t>
      </w:r>
      <w:r w:rsidR="00AF4077">
        <w:rPr>
          <w:szCs w:val="24"/>
        </w:rPr>
        <w:t>n the total population (Figure 7).  These breakpoints did not appear until at least five years after the start of such trends</w:t>
      </w:r>
      <w:r w:rsidR="00FD59D4">
        <w:rPr>
          <w:szCs w:val="24"/>
        </w:rPr>
        <w:t xml:space="preserve"> or much longer.</w:t>
      </w:r>
      <w:r w:rsidR="000126A4">
        <w:rPr>
          <w:szCs w:val="24"/>
        </w:rPr>
        <w:t xml:space="preserve"> They aligned with but did not mirror the periods of change shown in GAMs.</w:t>
      </w:r>
    </w:p>
    <w:p w14:paraId="0F9ABC2E" w14:textId="77777777" w:rsidR="00A51C8C" w:rsidRDefault="00A51C8C" w:rsidP="00A51C8C">
      <w:pPr>
        <w:ind w:firstLine="710"/>
      </w:pPr>
    </w:p>
    <w:p w14:paraId="71C61F44" w14:textId="30AEDBF6" w:rsidR="006C417B" w:rsidRDefault="006A533D" w:rsidP="006C417B">
      <w:r>
        <w:rPr>
          <w:noProof/>
        </w:rPr>
        <w:drawing>
          <wp:inline distT="0" distB="0" distL="0" distR="0" wp14:anchorId="5B3F2653" wp14:editId="20AE1DC3">
            <wp:extent cx="5943600" cy="3800475"/>
            <wp:effectExtent l="0" t="0" r="0" b="9525"/>
            <wp:docPr id="1021048917" name="Picture 1021048917" descr="A graph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48917" name="Picture 1021048917" descr="A graph of different numbers&#10;&#10;Description automatically generated with medium confidence"/>
                    <pic:cNvPicPr/>
                  </pic:nvPicPr>
                  <pic:blipFill>
                    <a:blip r:embed="rId72"/>
                    <a:stretch>
                      <a:fillRect/>
                    </a:stretch>
                  </pic:blipFill>
                  <pic:spPr>
                    <a:xfrm>
                      <a:off x="0" y="0"/>
                      <a:ext cx="5943600" cy="3800475"/>
                    </a:xfrm>
                    <a:prstGeom prst="rect">
                      <a:avLst/>
                    </a:prstGeom>
                  </pic:spPr>
                </pic:pic>
              </a:graphicData>
            </a:graphic>
          </wp:inline>
        </w:drawing>
      </w:r>
      <w:r w:rsidRPr="006A533D">
        <w:t xml:space="preserve"> Figure </w:t>
      </w:r>
      <w:r w:rsidR="00AF4077">
        <w:t>7</w:t>
      </w:r>
      <w:r w:rsidRPr="006A533D">
        <w:t xml:space="preserve">: Breakpoints </w:t>
      </w:r>
      <w:r w:rsidR="00536F10">
        <w:rPr>
          <w:szCs w:val="24"/>
        </w:rPr>
        <w:t>in the total population size of flowering Colorado butterfly plant (</w:t>
      </w:r>
      <w:r w:rsidR="00536F10" w:rsidRPr="001B1000">
        <w:rPr>
          <w:i/>
          <w:szCs w:val="24"/>
        </w:rPr>
        <w:t>Oenothera coloradensis</w:t>
      </w:r>
      <w:r w:rsidR="00536F10">
        <w:rPr>
          <w:szCs w:val="24"/>
        </w:rPr>
        <w:t>)</w:t>
      </w:r>
      <w:r w:rsidR="00536F10" w:rsidRPr="001B1000">
        <w:rPr>
          <w:szCs w:val="24"/>
        </w:rPr>
        <w:t xml:space="preserve"> </w:t>
      </w:r>
      <w:r w:rsidR="00536F10">
        <w:rPr>
          <w:szCs w:val="24"/>
        </w:rPr>
        <w:t>individuals at F. E. Warren Air Force Base, Cheyenne, Wyoming, 1988-2023; and three creek subpopulations.  Breakpoints w</w:t>
      </w:r>
      <w:r w:rsidRPr="006A533D">
        <w:t>ere estimated for the monitoring time-series, and the modeled carrying capacity for each distinct era is plotted as dashed lines. If lines are missing, the algorithm gave unrealistic results that we exclude here. Data points are flower counts observed during monitoring.</w:t>
      </w:r>
    </w:p>
    <w:p w14:paraId="05F04480" w14:textId="77777777" w:rsidR="006A533D" w:rsidRDefault="006A533D" w:rsidP="006C417B"/>
    <w:p w14:paraId="781287E7" w14:textId="47BC5503" w:rsidR="000126A4" w:rsidRDefault="000126A4" w:rsidP="000126A4">
      <w:pPr>
        <w:ind w:right="208" w:firstLine="710"/>
      </w:pPr>
      <w:r>
        <w:t>It is noteworthy that s</w:t>
      </w:r>
      <w:r w:rsidRPr="008B4843">
        <w:t>ignificant trends were not detected until 5</w:t>
      </w:r>
      <w:r>
        <w:t xml:space="preserve"> or more </w:t>
      </w:r>
      <w:r w:rsidRPr="008B4843">
        <w:t xml:space="preserve">years after </w:t>
      </w:r>
      <w:ins w:id="343" w:author="Stears, Alice E" w:date="2024-03-29T11:22:00Z">
        <w:r w:rsidR="00C50BD3">
          <w:t xml:space="preserve">the </w:t>
        </w:r>
        <w:proofErr w:type="spellStart"/>
        <w:r w:rsidR="00C50BD3">
          <w:t>initation</w:t>
        </w:r>
        <w:proofErr w:type="spellEnd"/>
        <w:r w:rsidR="00C50BD3">
          <w:t xml:space="preserve"> of monitoring, </w:t>
        </w:r>
        <w:commentRangeStart w:id="344"/>
        <w:r w:rsidR="00C50BD3">
          <w:t xml:space="preserve">which </w:t>
        </w:r>
      </w:ins>
      <w:del w:id="345" w:author="Stears, Alice E" w:date="2024-03-29T11:22:00Z">
        <w:r w:rsidRPr="008B4843" w:rsidDel="00C50BD3">
          <w:delText>their start.  We did not analyze the Mann-Kendall test against th</w:delText>
        </w:r>
        <w:r w:rsidDel="00C50BD3">
          <w:delText>is analysis</w:delText>
        </w:r>
        <w:r w:rsidRPr="008B4843" w:rsidDel="00C50BD3">
          <w:delText>, but th</w:delText>
        </w:r>
        <w:r w:rsidDel="00C50BD3">
          <w:delText>is</w:delText>
        </w:r>
        <w:r w:rsidRPr="008B4843" w:rsidDel="00C50BD3">
          <w:delText xml:space="preserve"> </w:delText>
        </w:r>
      </w:del>
      <w:r>
        <w:t xml:space="preserve">potentially </w:t>
      </w:r>
      <w:r w:rsidRPr="008B4843">
        <w:t>raises question whether five years is adequate to determine population trends</w:t>
      </w:r>
      <w:r>
        <w:t xml:space="preserve"> in the PDM process</w:t>
      </w:r>
      <w:r w:rsidRPr="008B4843">
        <w:t xml:space="preserve">. </w:t>
      </w:r>
      <w:commentRangeEnd w:id="344"/>
      <w:r w:rsidR="00C50BD3">
        <w:rPr>
          <w:rStyle w:val="CommentReference"/>
        </w:rPr>
        <w:commentReference w:id="344"/>
      </w:r>
    </w:p>
    <w:p w14:paraId="5044BCF9" w14:textId="77777777" w:rsidR="000126A4" w:rsidRDefault="000126A4" w:rsidP="006C417B"/>
    <w:p w14:paraId="41281E68" w14:textId="25184B91" w:rsidR="00AE5173" w:rsidRDefault="00AE5173" w:rsidP="00AE5173">
      <w:pPr>
        <w:pStyle w:val="Heading2"/>
      </w:pPr>
      <w:bookmarkStart w:id="346" w:name="_Toc160515019"/>
      <w:del w:id="347" w:author="Stears, Alice E" w:date="2024-03-29T11:27:00Z">
        <w:r w:rsidDel="00264208">
          <w:delText>Drawing conclusions</w:delText>
        </w:r>
      </w:del>
      <w:bookmarkEnd w:id="346"/>
      <w:ins w:id="348" w:author="Stears, Alice E" w:date="2024-03-29T11:27:00Z">
        <w:r w:rsidR="00264208">
          <w:t xml:space="preserve">Base-wide </w:t>
        </w:r>
        <w:proofErr w:type="gramStart"/>
        <w:r w:rsidR="00264208">
          <w:t>trends</w:t>
        </w:r>
      </w:ins>
      <w:proofErr w:type="gramEnd"/>
    </w:p>
    <w:p w14:paraId="36481600" w14:textId="1D45B0F1" w:rsidR="008B4843" w:rsidRDefault="00FD59D4" w:rsidP="00A51C8C">
      <w:pPr>
        <w:ind w:right="208" w:firstLine="710"/>
      </w:pPr>
      <w:r>
        <w:t xml:space="preserve">By </w:t>
      </w:r>
      <w:r w:rsidR="00F144A6">
        <w:t>three</w:t>
      </w:r>
      <w:r>
        <w:t xml:space="preserve"> metrics, the</w:t>
      </w:r>
      <w:r w:rsidR="008B4843">
        <w:t xml:space="preserve"> total</w:t>
      </w:r>
      <w:r>
        <w:t xml:space="preserve"> COBP population on WAFB is more stable than </w:t>
      </w:r>
      <w:r w:rsidR="008B4843">
        <w:t xml:space="preserve">in any </w:t>
      </w:r>
      <w:r>
        <w:t xml:space="preserve">of its three </w:t>
      </w:r>
      <w:r w:rsidR="008B4843">
        <w:t>subpopulations</w:t>
      </w:r>
      <w:r>
        <w:t>.  Th</w:t>
      </w:r>
      <w:r w:rsidR="00E27CD0">
        <w:t>e</w:t>
      </w:r>
      <w:r w:rsidR="00F144A6">
        <w:t xml:space="preserve"> </w:t>
      </w:r>
      <w:r w:rsidR="00E27CD0">
        <w:t xml:space="preserve">smoothest trendlines are </w:t>
      </w:r>
      <w:r>
        <w:t>evident in comparing</w:t>
      </w:r>
      <w:r w:rsidR="00F144A6">
        <w:t xml:space="preserve"> WAFB trends with those on the three creek subpopulations (Figure 6).  The population </w:t>
      </w:r>
      <w:proofErr w:type="gramStart"/>
      <w:r w:rsidR="00F144A6">
        <w:t>as a whole shows</w:t>
      </w:r>
      <w:proofErr w:type="gramEnd"/>
      <w:r w:rsidR="00F144A6">
        <w:t xml:space="preserve"> relative stability </w:t>
      </w:r>
      <w:r w:rsidR="00E56A10">
        <w:t>and was</w:t>
      </w:r>
      <w:r w:rsidR="00F144A6">
        <w:t xml:space="preserve"> the only dataset to exhibit a breakpoint </w:t>
      </w:r>
      <w:r w:rsidR="009552D3">
        <w:t>marking</w:t>
      </w:r>
      <w:r w:rsidR="00CF136D">
        <w:t xml:space="preserve"> increas</w:t>
      </w:r>
      <w:r w:rsidR="009552D3">
        <w:t>e in the second half of the 36-year monitoring</w:t>
      </w:r>
      <w:r w:rsidR="00F144A6">
        <w:t xml:space="preserve"> (Figure 7).  The </w:t>
      </w:r>
      <w:r>
        <w:t>growth rates of the Base</w:t>
      </w:r>
      <w:ins w:id="349" w:author="Stears, Alice E" w:date="2024-03-29T11:27:00Z">
        <w:r w:rsidR="00264208">
          <w:t>-</w:t>
        </w:r>
      </w:ins>
      <w:r>
        <w:t xml:space="preserve">wide population </w:t>
      </w:r>
      <w:del w:id="350" w:author="Stears, Alice E" w:date="2024-03-29T11:29:00Z">
        <w:r w:rsidR="00F144A6" w:rsidDel="00264208">
          <w:delText xml:space="preserve">is </w:delText>
        </w:r>
      </w:del>
      <w:ins w:id="351" w:author="Stears, Alice E" w:date="2024-03-29T11:29:00Z">
        <w:r w:rsidR="00264208">
          <w:t xml:space="preserve">are </w:t>
        </w:r>
      </w:ins>
      <w:r w:rsidR="00F144A6">
        <w:t xml:space="preserve">the </w:t>
      </w:r>
      <w:del w:id="352" w:author="Stears, Alice E" w:date="2024-03-29T11:29:00Z">
        <w:r w:rsidR="00F144A6" w:rsidDel="00264208">
          <w:delText xml:space="preserve">only </w:delText>
        </w:r>
      </w:del>
      <w:ins w:id="353" w:author="Stears, Alice E" w:date="2024-03-29T11:29:00Z">
        <w:r w:rsidR="00264208">
          <w:t xml:space="preserve">most </w:t>
        </w:r>
      </w:ins>
      <w:r w:rsidR="00F144A6">
        <w:t xml:space="preserve">“stable </w:t>
      </w:r>
      <w:del w:id="354" w:author="Stears, Alice E" w:date="2024-03-29T11:29:00Z">
        <w:r w:rsidR="00F144A6" w:rsidDel="00264208">
          <w:delText>dataset</w:delText>
        </w:r>
      </w:del>
      <w:r w:rsidR="00F144A6">
        <w:t>”</w:t>
      </w:r>
      <w:ins w:id="355" w:author="Stears, Alice E" w:date="2024-03-29T11:29:00Z">
        <w:r w:rsidR="00264208">
          <w:t xml:space="preserve"> across time</w:t>
        </w:r>
      </w:ins>
      <w:r w:rsidR="00F144A6">
        <w:t xml:space="preserve"> (</w:t>
      </w:r>
      <w:r w:rsidR="00E56A10">
        <w:t xml:space="preserve">no more </w:t>
      </w:r>
      <w:commentRangeStart w:id="356"/>
      <w:r w:rsidR="00E56A10">
        <w:t>than</w:t>
      </w:r>
      <w:r w:rsidR="00F144A6">
        <w:t xml:space="preserve"> </w:t>
      </w:r>
      <w:r w:rsidR="00E56A10">
        <w:t>n-1 degrees of freedom in</w:t>
      </w:r>
      <w:r w:rsidR="00F144A6">
        <w:t xml:space="preserve"> </w:t>
      </w:r>
      <w:r w:rsidR="00E56A10">
        <w:t>s</w:t>
      </w:r>
      <w:r w:rsidR="00F144A6">
        <w:t xml:space="preserve">tandard </w:t>
      </w:r>
      <w:r w:rsidR="00E56A10">
        <w:t>d</w:t>
      </w:r>
      <w:r w:rsidR="00F144A6">
        <w:t>eviation</w:t>
      </w:r>
      <w:commentRangeEnd w:id="356"/>
      <w:r w:rsidR="00264208">
        <w:rPr>
          <w:rStyle w:val="CommentReference"/>
        </w:rPr>
        <w:commentReference w:id="356"/>
      </w:r>
      <w:r w:rsidR="00F144A6">
        <w:t xml:space="preserve">) in comparison with the </w:t>
      </w:r>
      <w:proofErr w:type="gramStart"/>
      <w:r w:rsidR="00F144A6">
        <w:t>three creek</w:t>
      </w:r>
      <w:proofErr w:type="gramEnd"/>
      <w:r w:rsidR="00F144A6">
        <w:t xml:space="preserve"> subpopulation </w:t>
      </w:r>
      <w:del w:id="357" w:author="Stears, Alice E" w:date="2024-03-29T11:28:00Z">
        <w:r w:rsidR="00F144A6" w:rsidDel="00264208">
          <w:delText>datasets</w:delText>
        </w:r>
        <w:r w:rsidR="008B4843" w:rsidDel="00264208">
          <w:delText xml:space="preserve"> </w:delText>
        </w:r>
      </w:del>
      <w:r w:rsidR="008B4843">
        <w:t>(Figure 8). Th</w:t>
      </w:r>
      <w:r w:rsidR="00937E39">
        <w:t xml:space="preserve">e growth rate data </w:t>
      </w:r>
      <w:r w:rsidR="008B4843">
        <w:t>and the documented breakpoint</w:t>
      </w:r>
      <w:del w:id="358" w:author="Stears, Alice E" w:date="2024-03-29T11:29:00Z">
        <w:r w:rsidR="008B4843" w:rsidDel="00264208">
          <w:delText xml:space="preserve"> marking</w:delText>
        </w:r>
      </w:del>
      <w:ins w:id="359" w:author="Stears, Alice E" w:date="2024-03-29T11:29:00Z">
        <w:r w:rsidR="00264208">
          <w:t xml:space="preserve"> indicating</w:t>
        </w:r>
      </w:ins>
      <w:r w:rsidR="008B4843">
        <w:t xml:space="preserve"> increase in total numbers (Figure 7) </w:t>
      </w:r>
      <w:r w:rsidR="00287EE2">
        <w:t>are</w:t>
      </w:r>
      <w:r w:rsidR="008B4843">
        <w:t xml:space="preserve"> </w:t>
      </w:r>
      <w:commentRangeStart w:id="360"/>
      <w:r w:rsidR="008B4843">
        <w:t xml:space="preserve">evidence </w:t>
      </w:r>
      <w:r w:rsidR="00B50A5E">
        <w:t xml:space="preserve">that the whole population is more </w:t>
      </w:r>
      <w:r w:rsidR="00CA72DE">
        <w:t>resilient</w:t>
      </w:r>
      <w:r w:rsidR="00AC5390">
        <w:t xml:space="preserve"> </w:t>
      </w:r>
      <w:r w:rsidR="00B50A5E">
        <w:t>than subpopulation components</w:t>
      </w:r>
      <w:r w:rsidR="00CA72DE">
        <w:t>.</w:t>
      </w:r>
      <w:commentRangeEnd w:id="360"/>
      <w:r w:rsidR="00264208">
        <w:rPr>
          <w:rStyle w:val="CommentReference"/>
        </w:rPr>
        <w:commentReference w:id="360"/>
      </w:r>
    </w:p>
    <w:p w14:paraId="14E8872E" w14:textId="77777777" w:rsidR="008B4843" w:rsidRDefault="008B4843" w:rsidP="00A51C8C">
      <w:pPr>
        <w:ind w:right="208" w:firstLine="710"/>
      </w:pPr>
    </w:p>
    <w:p w14:paraId="50F8A3B7" w14:textId="77777777" w:rsidR="008A15C4" w:rsidRDefault="008A15C4" w:rsidP="00A51C8C">
      <w:pPr>
        <w:ind w:right="208" w:firstLine="710"/>
      </w:pPr>
    </w:p>
    <w:p w14:paraId="448541F6" w14:textId="05D5FD61" w:rsidR="00E66D26" w:rsidRDefault="00E66D26" w:rsidP="00E66D26">
      <w:pPr>
        <w:ind w:left="9" w:right="208"/>
      </w:pPr>
      <w:r>
        <w:rPr>
          <w:noProof/>
        </w:rPr>
        <w:drawing>
          <wp:inline distT="0" distB="0" distL="0" distR="0" wp14:anchorId="7C7480FD" wp14:editId="12B19BE0">
            <wp:extent cx="3981450" cy="4765839"/>
            <wp:effectExtent l="0" t="0" r="0" b="0"/>
            <wp:docPr id="963032771" name="Picture 3"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332" name="Picture 3" descr="A graph of different types of graphs&#10;&#10;Description automatically generated with medium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99899" cy="4787923"/>
                    </a:xfrm>
                    <a:prstGeom prst="rect">
                      <a:avLst/>
                    </a:prstGeom>
                  </pic:spPr>
                </pic:pic>
              </a:graphicData>
            </a:graphic>
          </wp:inline>
        </w:drawing>
      </w:r>
    </w:p>
    <w:p w14:paraId="47405B66" w14:textId="00B8CBE2" w:rsidR="00E66D26" w:rsidRDefault="00E66D26" w:rsidP="00E66D26">
      <w:pPr>
        <w:ind w:left="0" w:right="208" w:firstLine="0"/>
        <w:jc w:val="both"/>
      </w:pPr>
      <w:r>
        <w:t xml:space="preserve">Figure </w:t>
      </w:r>
      <w:r w:rsidR="00FD59D4">
        <w:t>8</w:t>
      </w:r>
      <w:r>
        <w:t>. Growth rate (log(lambda)) of Colorado butterfly plant (</w:t>
      </w:r>
      <w:r w:rsidRPr="00E7498E">
        <w:rPr>
          <w:i/>
          <w:iCs/>
        </w:rPr>
        <w:t>Oenothera coloradensis</w:t>
      </w:r>
      <w:r>
        <w:t xml:space="preserve">) overall population and creek-level subpopulations at F. E. Warren Air Force Base (1988-2023). A </w:t>
      </w:r>
      <w:proofErr w:type="gramStart"/>
      <w:r>
        <w:t>log(</w:t>
      </w:r>
      <w:proofErr w:type="gramEnd"/>
      <w:r>
        <w:t>Lambda) value of zero indicates a stable population or subpopulation, while positive and negative values indicate growing and shrinking populations, respectively.</w:t>
      </w:r>
    </w:p>
    <w:p w14:paraId="258F0C40" w14:textId="77777777" w:rsidR="0003513E" w:rsidRDefault="0003513E" w:rsidP="0003513E">
      <w:pPr>
        <w:spacing w:after="0" w:line="259" w:lineRule="auto"/>
        <w:ind w:left="0" w:firstLine="0"/>
      </w:pPr>
    </w:p>
    <w:p w14:paraId="7D9BC87A" w14:textId="20C9511C" w:rsidR="008A15C4" w:rsidRDefault="008A15C4" w:rsidP="00B50A5E">
      <w:pPr>
        <w:spacing w:after="0" w:line="240" w:lineRule="auto"/>
        <w:ind w:left="0" w:firstLine="720"/>
      </w:pPr>
      <w:r w:rsidRPr="008B4843">
        <w:lastRenderedPageBreak/>
        <w:t xml:space="preserve">The most surprising result of 2023 </w:t>
      </w:r>
      <w:r w:rsidRPr="00B50A5E">
        <w:rPr>
          <w:i/>
          <w:iCs/>
        </w:rPr>
        <w:t>O. coloradensis</w:t>
      </w:r>
      <w:r w:rsidRPr="008B4843">
        <w:t xml:space="preserve"> </w:t>
      </w:r>
      <w:r w:rsidR="00B50A5E" w:rsidRPr="008B4843">
        <w:t xml:space="preserve">monitoring </w:t>
      </w:r>
      <w:r w:rsidRPr="008B4843">
        <w:t>was discovery of Ute ladies’-tresses (</w:t>
      </w:r>
      <w:r w:rsidRPr="00B50A5E">
        <w:rPr>
          <w:i/>
          <w:iCs/>
        </w:rPr>
        <w:t>Spiranthes diluvialis</w:t>
      </w:r>
      <w:r w:rsidRPr="008B4843">
        <w:t>) in overlapping habitat</w:t>
      </w:r>
      <w:r w:rsidR="00E56E1D">
        <w:t xml:space="preserve"> (below)</w:t>
      </w:r>
      <w:r w:rsidR="00CA72DE">
        <w:t>. Its occupied habitat is magnitudes smaller than COBP and warrants</w:t>
      </w:r>
      <w:r w:rsidRPr="008B4843">
        <w:t xml:space="preserve"> a monitoring framework</w:t>
      </w:r>
      <w:r w:rsidR="00E56E1D">
        <w:t xml:space="preserve"> tailored for this species</w:t>
      </w:r>
      <w:r>
        <w:t>.</w:t>
      </w:r>
    </w:p>
    <w:p w14:paraId="122D50CC" w14:textId="77777777" w:rsidR="004E3540" w:rsidRDefault="004E3540" w:rsidP="009E5DD1">
      <w:pPr>
        <w:spacing w:after="0" w:line="240" w:lineRule="auto"/>
        <w:ind w:left="0" w:firstLine="0"/>
      </w:pPr>
    </w:p>
    <w:p w14:paraId="50D6E07D" w14:textId="7AF14ACC" w:rsidR="004E3540" w:rsidRDefault="004E3540" w:rsidP="004E3540">
      <w:pPr>
        <w:pStyle w:val="Heading2"/>
      </w:pPr>
      <w:bookmarkStart w:id="361" w:name="_Toc160515020"/>
      <w:r>
        <w:t>Ute ladies’-tresses documentation</w:t>
      </w:r>
      <w:bookmarkEnd w:id="361"/>
    </w:p>
    <w:p w14:paraId="31AF9E53" w14:textId="626CB738" w:rsidR="004E3540" w:rsidRDefault="004E3540" w:rsidP="00FA3B10">
      <w:pPr>
        <w:ind w:firstLine="710"/>
      </w:pPr>
      <w:r>
        <w:t xml:space="preserve">Ute ladies’-tresses (ULT; </w:t>
      </w:r>
      <w:r w:rsidRPr="00F85E02">
        <w:rPr>
          <w:i/>
          <w:iCs/>
        </w:rPr>
        <w:t>Spiranthes diluvialis</w:t>
      </w:r>
      <w:r>
        <w:t>) was discovered for the first time on WAFB</w:t>
      </w:r>
      <w:r w:rsidR="00203F8B">
        <w:t xml:space="preserve"> by Dorothy Tuthill</w:t>
      </w:r>
      <w:r>
        <w:t xml:space="preserve"> </w:t>
      </w:r>
      <w:r w:rsidR="00F85E02">
        <w:t>on 9 Aug</w:t>
      </w:r>
      <w:r>
        <w:t xml:space="preserve"> 2023</w:t>
      </w:r>
      <w:r w:rsidR="00D223FF">
        <w:t xml:space="preserve"> as part of this project</w:t>
      </w:r>
      <w:r>
        <w:t xml:space="preserve">.  </w:t>
      </w:r>
      <w:r w:rsidR="00D223FF">
        <w:t>ULT</w:t>
      </w:r>
      <w:r w:rsidR="00203F8B">
        <w:t xml:space="preserve"> occupies a small part of COBP habitat on Diamond Creek, a swale set back from the creek. A voucher </w:t>
      </w:r>
      <w:r w:rsidR="007B4CAE">
        <w:t xml:space="preserve">specimen </w:t>
      </w:r>
      <w:r w:rsidR="00203F8B">
        <w:t xml:space="preserve">was collected for documentation (Heidel and Tuthill xx RM), a population count was made, </w:t>
      </w:r>
      <w:r w:rsidR="00F85E02">
        <w:t>a</w:t>
      </w:r>
      <w:r w:rsidR="00203F8B">
        <w:t xml:space="preserve"> GPS point</w:t>
      </w:r>
      <w:r w:rsidR="00F85E02">
        <w:t xml:space="preserve"> was taken</w:t>
      </w:r>
      <w:r w:rsidR="00203F8B">
        <w:t xml:space="preserve">, its habitat was described, and photographs of the habitat and setting were taken.  A record of the discovery is presented in Appendix </w:t>
      </w:r>
      <w:r w:rsidR="001B0290">
        <w:t>D</w:t>
      </w:r>
      <w:r w:rsidR="00203F8B">
        <w:t xml:space="preserve">.  The swale has been deliberately visited for COBP monitoring purposes </w:t>
      </w:r>
      <w:ins w:id="362" w:author="Stears, Alice E" w:date="2024-03-29T11:31:00Z">
        <w:r w:rsidR="00264208">
          <w:t xml:space="preserve">since </w:t>
        </w:r>
      </w:ins>
      <w:r w:rsidR="009A25D7">
        <w:t xml:space="preserve">at least </w:t>
      </w:r>
      <w:r w:rsidR="00203F8B">
        <w:t xml:space="preserve">since </w:t>
      </w:r>
      <w:del w:id="363" w:author="Stears, Alice E" w:date="2024-03-29T11:31:00Z">
        <w:r w:rsidR="00203F8B" w:rsidDel="00264208">
          <w:delText>a COBP polygon boundary was d</w:delText>
        </w:r>
        <w:r w:rsidR="009A25D7" w:rsidDel="00264208">
          <w:delText xml:space="preserve">igitized in </w:delText>
        </w:r>
      </w:del>
      <w:r w:rsidR="009A25D7">
        <w:t>2002</w:t>
      </w:r>
      <w:del w:id="364" w:author="Stears, Alice E" w:date="2024-03-29T11:32:00Z">
        <w:r w:rsidR="00203F8B" w:rsidDel="00264208">
          <w:delText xml:space="preserve"> to include it</w:delText>
        </w:r>
      </w:del>
      <w:r w:rsidR="00203F8B">
        <w:t xml:space="preserve">.  </w:t>
      </w:r>
      <w:del w:id="365" w:author="Stears, Alice E" w:date="2024-03-29T11:32:00Z">
        <w:r w:rsidR="00203F8B" w:rsidDel="00264208">
          <w:delText xml:space="preserve">Plants of </w:delText>
        </w:r>
      </w:del>
      <w:r w:rsidR="00203F8B">
        <w:t>COBP</w:t>
      </w:r>
      <w:ins w:id="366" w:author="Stears, Alice E" w:date="2024-03-29T11:32:00Z">
        <w:r w:rsidR="00264208">
          <w:t xml:space="preserve"> individuals</w:t>
        </w:r>
      </w:ins>
      <w:r w:rsidR="00203F8B">
        <w:t xml:space="preserve"> have been found </w:t>
      </w:r>
      <w:r w:rsidR="00F85E02">
        <w:t xml:space="preserve">over time </w:t>
      </w:r>
      <w:r w:rsidR="00203F8B">
        <w:t>at edges of the swale and occasionally within it.  They usually grow over twice as tall as ULT, making it less likely that ULT would be detected than COBP.  More important, ULT has a narrower phenology window than COBP</w:t>
      </w:r>
      <w:r w:rsidR="00FA3B10">
        <w:t xml:space="preserve">. The latter </w:t>
      </w:r>
      <w:r w:rsidR="00203F8B">
        <w:t xml:space="preserve">starts flowering in late July and can continue non-stop </w:t>
      </w:r>
      <w:ins w:id="367" w:author="Stears, Alice E" w:date="2024-03-29T11:32:00Z">
        <w:r w:rsidR="00264208">
          <w:t xml:space="preserve">until the first frost, </w:t>
        </w:r>
      </w:ins>
      <w:r w:rsidR="00203F8B">
        <w:t>given sufficient soil moisture</w:t>
      </w:r>
      <w:del w:id="368" w:author="Stears, Alice E" w:date="2024-03-29T11:32:00Z">
        <w:r w:rsidR="00203F8B" w:rsidDel="00264208">
          <w:delText xml:space="preserve"> through frost ed</w:delText>
        </w:r>
      </w:del>
      <w:r w:rsidR="00203F8B">
        <w:t xml:space="preserve">.  </w:t>
      </w:r>
      <w:r w:rsidR="00F85E02">
        <w:t xml:space="preserve">However, ULT may only be in flower for two weeks in some years, and it can shift in </w:t>
      </w:r>
      <w:del w:id="369" w:author="Stears, Alice E" w:date="2024-03-29T11:32:00Z">
        <w:r w:rsidR="00F85E02" w:rsidDel="00264208">
          <w:delText xml:space="preserve">the </w:delText>
        </w:r>
      </w:del>
      <w:r w:rsidR="00F85E02">
        <w:t>timing between years depending on the growing season.  It is possible that the wet 2023 growing season was conducive to some aspect of its flowering that made it more conspicuous</w:t>
      </w:r>
      <w:r w:rsidR="00FA3B10">
        <w:t xml:space="preserve"> or shifted its timing to more closely overlap with that of COBP</w:t>
      </w:r>
      <w:del w:id="370" w:author="Stears, Alice E" w:date="2024-03-29T11:33:00Z">
        <w:r w:rsidR="00FA3B10" w:rsidDel="00264208">
          <w:delText xml:space="preserve"> monitoring</w:delText>
        </w:r>
      </w:del>
      <w:r w:rsidR="00F85E02">
        <w:t>.</w:t>
      </w:r>
      <w:r w:rsidR="00203F8B">
        <w:t xml:space="preserve">   </w:t>
      </w:r>
    </w:p>
    <w:p w14:paraId="60EFC355" w14:textId="77777777" w:rsidR="00F85E02" w:rsidRDefault="00F85E02" w:rsidP="004E3540"/>
    <w:p w14:paraId="60500B14" w14:textId="60DC9F1A" w:rsidR="00F85E02" w:rsidRDefault="00F0395F" w:rsidP="00FA3B10">
      <w:pPr>
        <w:ind w:firstLine="710"/>
      </w:pPr>
      <w:r>
        <w:t>ULT is a long-lived perennial that can flower many times in its life cycle</w:t>
      </w:r>
      <w:r w:rsidR="00F5389A">
        <w:t>, unlike COBP</w:t>
      </w:r>
      <w:r>
        <w:t xml:space="preserve">. It also has “seasonal dormancy” </w:t>
      </w:r>
      <w:del w:id="371" w:author="Stears, Alice E" w:date="2024-03-29T11:33:00Z">
        <w:r w:rsidDel="00264208">
          <w:delText>in which it can</w:delText>
        </w:r>
      </w:del>
      <w:ins w:id="372" w:author="Stears, Alice E" w:date="2024-03-29T11:33:00Z">
        <w:r w:rsidR="00264208">
          <w:t>that allows it to</w:t>
        </w:r>
      </w:ins>
      <w:r>
        <w:t xml:space="preserve"> survive belowground for an entire growing season, </w:t>
      </w:r>
      <w:r w:rsidR="00441407">
        <w:t>escaping detection</w:t>
      </w:r>
      <w:ins w:id="373" w:author="Stears, Alice E" w:date="2024-03-29T11:33:00Z">
        <w:r w:rsidR="00264208">
          <w:t>.</w:t>
        </w:r>
      </w:ins>
      <w:del w:id="374" w:author="Stears, Alice E" w:date="2024-03-29T11:33:00Z">
        <w:r w:rsidR="00441407" w:rsidDel="00264208">
          <w:delText>,</w:delText>
        </w:r>
      </w:del>
      <w:r w:rsidR="00441407">
        <w:t xml:space="preserve"> </w:t>
      </w:r>
      <w:ins w:id="375" w:author="Stears, Alice E" w:date="2024-03-29T11:33:00Z">
        <w:r w:rsidR="00264208">
          <w:t>I</w:t>
        </w:r>
      </w:ins>
      <w:del w:id="376" w:author="Stears, Alice E" w:date="2024-03-29T11:33:00Z">
        <w:r w:rsidDel="00264208">
          <w:delText>and i</w:delText>
        </w:r>
      </w:del>
      <w:r>
        <w:t xml:space="preserve">ts vegetative growth form is even more difficult to detect than </w:t>
      </w:r>
      <w:r w:rsidR="00F5389A">
        <w:t xml:space="preserve">the ground-hugging basal rosettes of </w:t>
      </w:r>
      <w:r>
        <w:t xml:space="preserve">COBP. </w:t>
      </w:r>
      <w:r w:rsidR="00F85E02">
        <w:t xml:space="preserve">It is recommended that </w:t>
      </w:r>
      <w:r w:rsidR="007B4CAE">
        <w:t>ULT</w:t>
      </w:r>
      <w:ins w:id="377" w:author="Stears, Alice E" w:date="2024-03-29T11:33:00Z">
        <w:r w:rsidR="00264208">
          <w:t>’</w:t>
        </w:r>
      </w:ins>
      <w:r w:rsidR="00F85E02">
        <w:t>s occupied habitat be divided into lanes for exhaustive monitoring</w:t>
      </w:r>
      <w:r w:rsidR="00F5389A">
        <w:t xml:space="preserve"> of flowering individuals</w:t>
      </w:r>
      <w:r w:rsidR="00F85E02">
        <w:t xml:space="preserve">, and </w:t>
      </w:r>
      <w:r w:rsidR="007B4CAE">
        <w:t xml:space="preserve">that </w:t>
      </w:r>
      <w:r w:rsidR="00F85E02">
        <w:t>irregularities in the swale boundary be mapped using GPS waypoints. It is further recommended that tallies record both discrete clumps, and total number of stems. This can be addressed in a baseline ULT monitoring report as part of 2024 WAFB fieldwork.</w:t>
      </w:r>
    </w:p>
    <w:p w14:paraId="74FCE552" w14:textId="77777777" w:rsidR="00FA3B10" w:rsidRDefault="00FA3B10" w:rsidP="00FA3B10">
      <w:pPr>
        <w:ind w:firstLine="710"/>
      </w:pPr>
    </w:p>
    <w:p w14:paraId="2B10BFD4" w14:textId="2D91227B" w:rsidR="001F4F2E" w:rsidRDefault="00C918AE" w:rsidP="006D2F87">
      <w:pPr>
        <w:pStyle w:val="Heading1"/>
        <w:ind w:right="216"/>
      </w:pPr>
      <w:bookmarkStart w:id="378" w:name="_Toc160515021"/>
      <w:r>
        <w:t>DISCUSSION</w:t>
      </w:r>
      <w:bookmarkEnd w:id="378"/>
      <w:r>
        <w:t xml:space="preserve"> </w:t>
      </w:r>
    </w:p>
    <w:p w14:paraId="4C8A5689" w14:textId="7036EC96" w:rsidR="000126A4" w:rsidRDefault="00A171C6" w:rsidP="00AA4B08">
      <w:pPr>
        <w:ind w:left="19" w:right="208" w:firstLine="701"/>
      </w:pPr>
      <w:r>
        <w:t xml:space="preserve">The WAFB population </w:t>
      </w:r>
      <w:r w:rsidR="00CA72DE">
        <w:t xml:space="preserve">of COBP </w:t>
      </w:r>
      <w:r>
        <w:t xml:space="preserve">is </w:t>
      </w:r>
      <w:r w:rsidR="00A51C8C">
        <w:t>among the</w:t>
      </w:r>
      <w:r>
        <w:t xml:space="preserve"> large</w:t>
      </w:r>
      <w:r w:rsidR="00A51C8C">
        <w:t>st</w:t>
      </w:r>
      <w:r>
        <w:t xml:space="preserve">, </w:t>
      </w:r>
      <w:r w:rsidR="00A51C8C">
        <w:t xml:space="preserve">most </w:t>
      </w:r>
      <w:r>
        <w:t>extensive</w:t>
      </w:r>
      <w:r w:rsidR="006B050A">
        <w:t xml:space="preserve"> </w:t>
      </w:r>
      <w:ins w:id="379" w:author="Stears, Alice E" w:date="2024-03-29T11:34:00Z">
        <w:r w:rsidR="00264208">
          <w:t xml:space="preserve">known COBP </w:t>
        </w:r>
      </w:ins>
      <w:r>
        <w:t>population</w:t>
      </w:r>
      <w:del w:id="380" w:author="Stears, Alice E" w:date="2024-03-29T11:34:00Z">
        <w:r w:rsidR="004342FF" w:rsidDel="00264208">
          <w:delText xml:space="preserve"> </w:delText>
        </w:r>
        <w:r w:rsidR="00596E24" w:rsidDel="00264208">
          <w:delText>of</w:delText>
        </w:r>
        <w:r w:rsidR="004342FF" w:rsidDel="00264208">
          <w:delText xml:space="preserve"> all populations</w:delText>
        </w:r>
      </w:del>
      <w:r>
        <w:t xml:space="preserve">, </w:t>
      </w:r>
      <w:ins w:id="381" w:author="Stears, Alice E" w:date="2024-03-29T11:34:00Z">
        <w:r w:rsidR="00264208">
          <w:t xml:space="preserve">and </w:t>
        </w:r>
      </w:ins>
      <w:del w:id="382" w:author="Stears, Alice E" w:date="2024-03-29T11:34:00Z">
        <w:r w:rsidR="007C012A" w:rsidDel="00264208">
          <w:delText>having</w:delText>
        </w:r>
        <w:r w:rsidR="00596E24" w:rsidDel="00264208">
          <w:delText xml:space="preserve"> </w:delText>
        </w:r>
      </w:del>
      <w:ins w:id="383" w:author="Stears, Alice E" w:date="2024-03-29T11:34:00Z">
        <w:r w:rsidR="00264208">
          <w:t>ha</w:t>
        </w:r>
        <w:r w:rsidR="00264208">
          <w:t xml:space="preserve">s multiple, </w:t>
        </w:r>
      </w:ins>
      <w:r>
        <w:t>hydrologically diverse habitat</w:t>
      </w:r>
      <w:r w:rsidR="00A51C8C">
        <w:t>s</w:t>
      </w:r>
      <w:del w:id="384" w:author="Stears, Alice E" w:date="2024-03-29T11:34:00Z">
        <w:r w:rsidR="004342FF" w:rsidDel="00264208">
          <w:delText xml:space="preserve"> compared to populations </w:delText>
        </w:r>
        <w:r w:rsidR="00B50A5E" w:rsidDel="00264208">
          <w:delText>positioned along</w:delText>
        </w:r>
        <w:r w:rsidR="007C012A" w:rsidDel="00264208">
          <w:delText xml:space="preserve"> a single stream order</w:delText>
        </w:r>
      </w:del>
      <w:r w:rsidR="007C012A">
        <w:t>.</w:t>
      </w:r>
      <w:r w:rsidR="004342FF">
        <w:t xml:space="preserve"> </w:t>
      </w:r>
      <w:r w:rsidR="00E634C8">
        <w:t xml:space="preserve">The 1988-2023 dataset demonstrates its resiliency to </w:t>
      </w:r>
      <w:r w:rsidR="00F5389A">
        <w:t xml:space="preserve">a </w:t>
      </w:r>
      <w:r w:rsidR="00E634C8">
        <w:t>drought</w:t>
      </w:r>
      <w:r w:rsidR="00596E24">
        <w:t xml:space="preserve"> </w:t>
      </w:r>
      <w:r w:rsidR="00F5389A">
        <w:t>event (</w:t>
      </w:r>
      <w:r w:rsidR="000126A4">
        <w:t>1999-2008</w:t>
      </w:r>
      <w:r w:rsidR="00F5389A">
        <w:t xml:space="preserve">) </w:t>
      </w:r>
      <w:r w:rsidR="00596E24">
        <w:t xml:space="preserve">and the </w:t>
      </w:r>
      <w:commentRangeStart w:id="385"/>
      <w:r w:rsidR="00596E24">
        <w:t>normalcy of oscillating number</w:t>
      </w:r>
      <w:commentRangeEnd w:id="385"/>
      <w:r w:rsidR="00264208">
        <w:rPr>
          <w:rStyle w:val="CommentReference"/>
        </w:rPr>
        <w:commentReference w:id="385"/>
      </w:r>
      <w:r w:rsidR="00596E24">
        <w:t xml:space="preserve">s between years.  </w:t>
      </w:r>
    </w:p>
    <w:p w14:paraId="436AF396" w14:textId="0A7DAECD" w:rsidR="00E634C8" w:rsidRDefault="00E634C8" w:rsidP="00614F06">
      <w:pPr>
        <w:ind w:left="0" w:right="208" w:firstLine="0"/>
      </w:pPr>
    </w:p>
    <w:p w14:paraId="61832E71" w14:textId="184DFE58" w:rsidR="00596E24" w:rsidRDefault="005E088D" w:rsidP="00596E24">
      <w:pPr>
        <w:ind w:left="19" w:right="208" w:firstLine="701"/>
      </w:pPr>
      <w:r>
        <w:t xml:space="preserve">It is also the only population </w:t>
      </w:r>
      <w:r w:rsidR="00614F06">
        <w:t>that exists</w:t>
      </w:r>
      <w:r>
        <w:t xml:space="preserve"> in </w:t>
      </w:r>
      <w:del w:id="386" w:author="Stears, Alice E" w:date="2024-03-29T11:36:00Z">
        <w:r w:rsidDel="00264208">
          <w:delText xml:space="preserve">essentially </w:delText>
        </w:r>
      </w:del>
      <w:ins w:id="387" w:author="Stears, Alice E" w:date="2024-03-29T11:36:00Z">
        <w:r w:rsidR="00264208">
          <w:t>relatively</w:t>
        </w:r>
        <w:r w:rsidR="00264208">
          <w:t xml:space="preserve"> </w:t>
        </w:r>
      </w:ins>
      <w:ins w:id="388" w:author="Stears, Alice E" w:date="2024-03-29T11:35:00Z">
        <w:r w:rsidR="00264208">
          <w:t xml:space="preserve">stable environmental </w:t>
        </w:r>
      </w:ins>
      <w:del w:id="389" w:author="Stears, Alice E" w:date="2024-03-29T11:35:00Z">
        <w:r w:rsidDel="00264208">
          <w:delText xml:space="preserve">idle </w:delText>
        </w:r>
      </w:del>
      <w:r>
        <w:t>conditions, without the disturbance of agricultural practices. Even t</w:t>
      </w:r>
      <w:r w:rsidR="00596E24">
        <w:t>hough habitat</w:t>
      </w:r>
      <w:r>
        <w:t xml:space="preserve">s are not used as </w:t>
      </w:r>
      <w:proofErr w:type="spellStart"/>
      <w:r>
        <w:t>hayland</w:t>
      </w:r>
      <w:proofErr w:type="spellEnd"/>
      <w:r>
        <w:t xml:space="preserve"> or rangeland</w:t>
      </w:r>
      <w:r w:rsidR="00596E24">
        <w:t xml:space="preserve">, </w:t>
      </w:r>
      <w:r>
        <w:t>they are used by wildlife and subject to all the vagaries of High Plains climate</w:t>
      </w:r>
      <w:r w:rsidR="000069ED">
        <w:t xml:space="preserve"> with occasional, usually limited levels of flooding and insect herbivory</w:t>
      </w:r>
      <w:r>
        <w:t xml:space="preserve">.  </w:t>
      </w:r>
      <w:del w:id="390" w:author="Stears, Alice E" w:date="2024-03-29T11:36:00Z">
        <w:r w:rsidDel="00264208">
          <w:delText>Furthermore</w:delText>
        </w:r>
      </w:del>
      <w:ins w:id="391" w:author="Stears, Alice E" w:date="2024-03-29T11:36:00Z">
        <w:r w:rsidR="00264208">
          <w:t>However</w:t>
        </w:r>
      </w:ins>
      <w:r>
        <w:t xml:space="preserve">, </w:t>
      </w:r>
      <w:r w:rsidR="006C69C5">
        <w:t xml:space="preserve">this does not mean that </w:t>
      </w:r>
      <w:r w:rsidR="00596E24">
        <w:t xml:space="preserve">the vegetation has been static over time.  Crow Creek habitat saw woody encroachment, </w:t>
      </w:r>
      <w:r w:rsidR="000D6044">
        <w:t>and</w:t>
      </w:r>
      <w:r w:rsidR="00596E24">
        <w:t xml:space="preserve"> both Diamond and Unnamed Creek have seen increased cover of native species in much of occupied habitat. </w:t>
      </w:r>
      <w:r w:rsidR="00821D73">
        <w:t xml:space="preserve">Weed </w:t>
      </w:r>
      <w:r w:rsidR="000D6044">
        <w:t xml:space="preserve">cover has also varied greatly, expanding on all three creeks, </w:t>
      </w:r>
      <w:r w:rsidR="00821D73">
        <w:t>and in some cases, declin</w:t>
      </w:r>
      <w:r w:rsidR="000D6044">
        <w:t>ing</w:t>
      </w:r>
      <w:r w:rsidR="00821D73">
        <w:t xml:space="preserve"> with control efforts. </w:t>
      </w:r>
      <w:r w:rsidR="00596E24">
        <w:t>We hypothesize that overall trends on the Base and its creeks are correlated with</w:t>
      </w:r>
      <w:r w:rsidR="009A25D7">
        <w:t xml:space="preserve"> </w:t>
      </w:r>
      <w:r w:rsidR="006C69C5">
        <w:t>hydrolog</w:t>
      </w:r>
      <w:ins w:id="392" w:author="Stears, Alice E" w:date="2024-03-29T11:36:00Z">
        <w:r w:rsidR="00264208">
          <w:t xml:space="preserve">ic </w:t>
        </w:r>
      </w:ins>
      <w:del w:id="393" w:author="Stears, Alice E" w:date="2024-03-29T11:36:00Z">
        <w:r w:rsidR="006C69C5" w:rsidDel="00264208">
          <w:delText>y</w:delText>
        </w:r>
        <w:r w:rsidR="00596E24" w:rsidDel="00264208">
          <w:delText xml:space="preserve"> </w:delText>
        </w:r>
      </w:del>
      <w:r w:rsidR="00596E24">
        <w:t>condition</w:t>
      </w:r>
      <w:r w:rsidR="006C69C5">
        <w:t>s</w:t>
      </w:r>
      <w:r w:rsidR="00596E24">
        <w:t xml:space="preserve">. </w:t>
      </w:r>
      <w:r w:rsidR="000D6044">
        <w:t>COBP data from WAFB</w:t>
      </w:r>
      <w:r w:rsidR="00596E24">
        <w:t xml:space="preserve"> indicates that </w:t>
      </w:r>
      <w:r w:rsidR="000D6044">
        <w:t>it</w:t>
      </w:r>
      <w:r w:rsidR="00596E24">
        <w:t xml:space="preserve"> is not </w:t>
      </w:r>
      <w:r w:rsidR="00596E24">
        <w:lastRenderedPageBreak/>
        <w:t>a “disturbance</w:t>
      </w:r>
      <w:r w:rsidR="00255E24">
        <w:t>-requiring</w:t>
      </w:r>
      <w:r w:rsidR="00596E24">
        <w:t xml:space="preserve"> species” </w:t>
      </w:r>
      <w:r w:rsidR="00255E24">
        <w:t>(</w:t>
      </w:r>
      <w:commentRangeStart w:id="394"/>
      <w:r w:rsidR="00255E24">
        <w:t>FWS 2017</w:t>
      </w:r>
      <w:commentRangeEnd w:id="394"/>
      <w:r w:rsidR="000A5D89">
        <w:rPr>
          <w:rStyle w:val="CommentReference"/>
        </w:rPr>
        <w:commentReference w:id="394"/>
      </w:r>
      <w:r w:rsidR="00255E24">
        <w:t xml:space="preserve">) </w:t>
      </w:r>
      <w:r w:rsidR="006C69C5">
        <w:t>but rather</w:t>
      </w:r>
      <w:r w:rsidR="00596E24">
        <w:t xml:space="preserve"> a resilient species of the plains adapted to </w:t>
      </w:r>
      <w:r w:rsidR="000D6044">
        <w:t>the intrinsically dynamic</w:t>
      </w:r>
      <w:r>
        <w:t xml:space="preserve"> conditions within and between years.  </w:t>
      </w:r>
      <w:r w:rsidR="00596E24">
        <w:t xml:space="preserve">  </w:t>
      </w:r>
    </w:p>
    <w:p w14:paraId="1DEA6861" w14:textId="77777777" w:rsidR="00596E24" w:rsidRDefault="00596E24" w:rsidP="00596E24">
      <w:pPr>
        <w:ind w:left="19" w:right="208" w:firstLine="701"/>
      </w:pPr>
    </w:p>
    <w:p w14:paraId="33296D61" w14:textId="3DA77019" w:rsidR="00BB7EF1" w:rsidRDefault="00BB7EF1" w:rsidP="00596E24">
      <w:pPr>
        <w:ind w:left="19" w:right="208" w:firstLine="701"/>
      </w:pPr>
      <w:r>
        <w:t xml:space="preserve">Despite the relatively unchanging conditions, </w:t>
      </w:r>
      <w:commentRangeStart w:id="395"/>
      <w:r>
        <w:t>it exhibits marked oscillation</w:t>
      </w:r>
      <w:commentRangeEnd w:id="395"/>
      <w:r w:rsidR="000A5D89">
        <w:rPr>
          <w:rStyle w:val="CommentReference"/>
        </w:rPr>
        <w:commentReference w:id="395"/>
      </w:r>
      <w:r>
        <w:t>.</w:t>
      </w:r>
      <w:r w:rsidRPr="00BB7EF1">
        <w:t xml:space="preserve"> Separate </w:t>
      </w:r>
      <w:del w:id="396" w:author="Stears, Alice E" w:date="2024-03-29T11:40:00Z">
        <w:r w:rsidRPr="00BB7EF1" w:rsidDel="000A5D89">
          <w:delText xml:space="preserve">PVA work with </w:delText>
        </w:r>
      </w:del>
      <w:r w:rsidRPr="00BB7EF1">
        <w:t xml:space="preserve">demographic analysis has emphasized the importance of negative density dependence for maintaining stable growth rates for </w:t>
      </w:r>
      <w:r w:rsidRPr="00BB7EF1">
        <w:rPr>
          <w:i/>
          <w:iCs/>
        </w:rPr>
        <w:t>O. coloradensis</w:t>
      </w:r>
      <w:r w:rsidRPr="00BB7EF1">
        <w:t xml:space="preserve"> (Stears 2022, Stears et al. In preparation). Negative density-dependence is the tendency of a population to increase in size following years of low abundance, a strategy that many rare species employ to avoid extinction (Rabinowitz 1981). </w:t>
      </w:r>
      <w:ins w:id="397" w:author="Stears, Alice E" w:date="2024-03-29T11:40:00Z">
        <w:r w:rsidR="000A5D89">
          <w:t xml:space="preserve">The growth rates of </w:t>
        </w:r>
      </w:ins>
      <w:del w:id="398" w:author="Stears, Alice E" w:date="2024-03-29T11:40:00Z">
        <w:r w:rsidRPr="00BB7EF1" w:rsidDel="000A5D89">
          <w:delText xml:space="preserve">Its </w:delText>
        </w:r>
      </w:del>
      <w:ins w:id="399" w:author="Stears, Alice E" w:date="2024-03-29T11:40:00Z">
        <w:r w:rsidR="000A5D89">
          <w:t>subp</w:t>
        </w:r>
      </w:ins>
      <w:del w:id="400" w:author="Stears, Alice E" w:date="2024-03-29T11:40:00Z">
        <w:r w:rsidRPr="00BB7EF1" w:rsidDel="000A5D89">
          <w:delText>p</w:delText>
        </w:r>
      </w:del>
      <w:r w:rsidRPr="00BB7EF1">
        <w:t xml:space="preserve">opulation segments on the three </w:t>
      </w:r>
      <w:del w:id="401" w:author="Stears, Alice E" w:date="2024-03-29T11:41:00Z">
        <w:r w:rsidRPr="00BB7EF1" w:rsidDel="000A5D89">
          <w:delText xml:space="preserve">creeks and their growth rates </w:delText>
        </w:r>
      </w:del>
      <w:r w:rsidRPr="00BB7EF1">
        <w:t xml:space="preserve">tend to follow a cyclical trend (Figures 4-5), with numbers declining in the years following high abundance, and numbers increasing in the years following low abundance. These fine-scale temporal trends have been observed in all subpopulations across the census period and are even more evident in the data from individual polygons, regardless of the overall trend in subpopulation size </w:t>
      </w:r>
      <w:proofErr w:type="gramStart"/>
      <w:r w:rsidRPr="00BB7EF1">
        <w:t>in a given</w:t>
      </w:r>
      <w:proofErr w:type="gramEnd"/>
      <w:r w:rsidRPr="00BB7EF1">
        <w:t xml:space="preserve"> creek drainage. </w:t>
      </w:r>
    </w:p>
    <w:p w14:paraId="175E4C54" w14:textId="77777777" w:rsidR="00BB7EF1" w:rsidRDefault="00BB7EF1" w:rsidP="00596E24">
      <w:pPr>
        <w:ind w:left="19" w:right="208" w:firstLine="701"/>
      </w:pPr>
    </w:p>
    <w:p w14:paraId="23B88B15" w14:textId="071963AD" w:rsidR="00BB7EF1" w:rsidRDefault="00BB7EF1" w:rsidP="00BB7EF1">
      <w:pPr>
        <w:ind w:left="19" w:right="208" w:firstLine="701"/>
      </w:pPr>
      <w:r w:rsidRPr="00BB7EF1">
        <w:t>Recent demographic analysis also indicates the importance of a seedbank stage for maintaining positive population growth rates of this species, allowing it to persist in the long term</w:t>
      </w:r>
      <w:r>
        <w:t xml:space="preserve"> (Stears 2022)</w:t>
      </w:r>
      <w:ins w:id="402" w:author="Stears, Alice E" w:date="2024-03-29T11:42:00Z">
        <w:r w:rsidR="000A5D89">
          <w:t xml:space="preserve">. Seeds can persist in the soil for several years before germination, </w:t>
        </w:r>
      </w:ins>
      <w:ins w:id="403" w:author="Stears, Alice E" w:date="2024-03-29T11:43:00Z">
        <w:r w:rsidR="000A5D89">
          <w:t xml:space="preserve">and can thus </w:t>
        </w:r>
      </w:ins>
      <w:ins w:id="404" w:author="Stears, Alice E" w:date="2024-03-29T11:42:00Z">
        <w:r w:rsidR="000A5D89">
          <w:t>serve as a buffer against extirpation at the micro-site scale</w:t>
        </w:r>
      </w:ins>
      <w:ins w:id="405" w:author="Stears, Alice E" w:date="2024-03-29T11:43:00Z">
        <w:r w:rsidR="000A5D89">
          <w:t xml:space="preserve"> following years with unfavorable conditions for flowering or seed production</w:t>
        </w:r>
      </w:ins>
      <w:del w:id="406" w:author="Stears, Alice E" w:date="2024-03-29T11:43:00Z">
        <w:r w:rsidDel="000A5D89">
          <w:delText xml:space="preserve"> especially as they get deposited across gradients that shift from year to year</w:delText>
        </w:r>
      </w:del>
      <w:r>
        <w:t xml:space="preserve">. A comparison of COBP </w:t>
      </w:r>
      <w:del w:id="407" w:author="Stears, Alice E" w:date="2024-03-29T11:43:00Z">
        <w:r w:rsidDel="000A5D89">
          <w:delText xml:space="preserve">datasets </w:delText>
        </w:r>
      </w:del>
      <w:r>
        <w:t xml:space="preserve">on WAFB with </w:t>
      </w:r>
      <w:del w:id="408" w:author="Stears, Alice E" w:date="2024-03-29T11:43:00Z">
        <w:r w:rsidDel="000A5D89">
          <w:delText xml:space="preserve">those of </w:delText>
        </w:r>
      </w:del>
      <w:r>
        <w:t>other populations (Crystal Strouse pers. comm., Julie Reeves pers. comm.) indicate</w:t>
      </w:r>
      <w:ins w:id="409" w:author="Stears, Alice E" w:date="2024-03-29T11:43:00Z">
        <w:r w:rsidR="000A5D89">
          <w:t>s</w:t>
        </w:r>
      </w:ins>
      <w:r>
        <w:t xml:space="preserve"> </w:t>
      </w:r>
      <w:ins w:id="410" w:author="Stears, Alice E" w:date="2024-03-29T11:44:00Z">
        <w:r w:rsidR="000A5D89">
          <w:t xml:space="preserve">that </w:t>
        </w:r>
      </w:ins>
      <w:ins w:id="411" w:author="Stears, Alice E" w:date="2024-03-29T11:45:00Z">
        <w:r w:rsidR="000A5D89">
          <w:t xml:space="preserve">interannual </w:t>
        </w:r>
      </w:ins>
      <w:ins w:id="412" w:author="Stears, Alice E" w:date="2024-03-29T11:44:00Z">
        <w:r w:rsidR="000A5D89">
          <w:t>fluctuations in flowering plant numbers at other monitored populatio</w:t>
        </w:r>
      </w:ins>
      <w:ins w:id="413" w:author="Stears, Alice E" w:date="2024-03-29T11:45:00Z">
        <w:r w:rsidR="000A5D89">
          <w:t>ns</w:t>
        </w:r>
      </w:ins>
      <w:ins w:id="414" w:author="Stears, Alice E" w:date="2024-03-29T11:44:00Z">
        <w:r w:rsidR="000A5D89">
          <w:t xml:space="preserve"> are even more extensive than </w:t>
        </w:r>
      </w:ins>
      <w:ins w:id="415" w:author="Stears, Alice E" w:date="2024-03-29T11:45:00Z">
        <w:r w:rsidR="000A5D89">
          <w:t>the variation</w:t>
        </w:r>
      </w:ins>
      <w:del w:id="416" w:author="Stears, Alice E" w:date="2024-03-29T11:45:00Z">
        <w:r w:rsidDel="000A5D89">
          <w:delText>that</w:delText>
        </w:r>
      </w:del>
      <w:r>
        <w:t xml:space="preserve"> </w:t>
      </w:r>
      <w:del w:id="417" w:author="Stears, Alice E" w:date="2024-03-29T11:45:00Z">
        <w:r w:rsidDel="000A5D89">
          <w:delText xml:space="preserve">COBP flowering plant numbers on </w:delText>
        </w:r>
      </w:del>
      <w:ins w:id="418" w:author="Stears, Alice E" w:date="2024-03-29T11:45:00Z">
        <w:r w:rsidR="000A5D89">
          <w:t xml:space="preserve">observed at </w:t>
        </w:r>
      </w:ins>
      <w:r>
        <w:t>WAFB</w:t>
      </w:r>
      <w:del w:id="419" w:author="Stears, Alice E" w:date="2024-03-29T11:45:00Z">
        <w:r w:rsidDel="000A5D89">
          <w:delText xml:space="preserve"> have </w:delText>
        </w:r>
      </w:del>
      <w:del w:id="420" w:author="Stears, Alice E" w:date="2024-03-29T11:44:00Z">
        <w:r w:rsidDel="000A5D89">
          <w:delText>among the least</w:delText>
        </w:r>
      </w:del>
      <w:del w:id="421" w:author="Stears, Alice E" w:date="2024-03-29T11:45:00Z">
        <w:r w:rsidDel="000A5D89">
          <w:delText xml:space="preserve"> variation from year to year </w:delText>
        </w:r>
      </w:del>
      <w:del w:id="422" w:author="Stears, Alice E" w:date="2024-03-29T11:44:00Z">
        <w:r w:rsidDel="000A5D89">
          <w:delText>of any</w:delText>
        </w:r>
      </w:del>
      <w:del w:id="423" w:author="Stears, Alice E" w:date="2024-03-29T11:45:00Z">
        <w:r w:rsidDel="000A5D89">
          <w:delText xml:space="preserve"> monitored population</w:delText>
        </w:r>
      </w:del>
      <w:r>
        <w:t>. This cyclical nature of COBP abundance is highly relevant to monitoring and conservation efforts, as it indicates that short intervals of monitoring will not always capture longer-term increases or declines.</w:t>
      </w:r>
    </w:p>
    <w:p w14:paraId="4EA13BFB" w14:textId="77777777" w:rsidR="00BB7EF1" w:rsidRDefault="00BB7EF1" w:rsidP="00596E24">
      <w:pPr>
        <w:ind w:left="19" w:right="208" w:firstLine="701"/>
      </w:pPr>
    </w:p>
    <w:p w14:paraId="3B8BD881" w14:textId="77777777" w:rsidR="006A3ADC" w:rsidRDefault="005E088D" w:rsidP="006A3ADC">
      <w:pPr>
        <w:ind w:left="19" w:right="208" w:firstLine="701"/>
        <w:rPr>
          <w:ins w:id="424" w:author="Stears, Alice E" w:date="2024-03-29T11:47:00Z"/>
        </w:rPr>
      </w:pPr>
      <w:r>
        <w:t>The WAFB population</w:t>
      </w:r>
      <w:r w:rsidR="004342FF">
        <w:t xml:space="preserve"> has been treated as a single dataset in</w:t>
      </w:r>
      <w:commentRangeStart w:id="425"/>
      <w:r w:rsidR="004342FF">
        <w:t xml:space="preserve"> </w:t>
      </w:r>
      <w:r w:rsidR="004342FF" w:rsidRPr="004342FF">
        <w:t>running the Mann-Kendall tests used in PDM metrics</w:t>
      </w:r>
      <w:r w:rsidR="004342FF">
        <w:t xml:space="preserve">.  </w:t>
      </w:r>
      <w:commentRangeEnd w:id="425"/>
      <w:r w:rsidR="000A5D89">
        <w:rPr>
          <w:rStyle w:val="CommentReference"/>
        </w:rPr>
        <w:commentReference w:id="425"/>
      </w:r>
      <w:r w:rsidR="00A171C6">
        <w:t xml:space="preserve">We recommend running the Mann-Kendall tests used in PDM </w:t>
      </w:r>
      <w:r w:rsidR="000A661A">
        <w:t xml:space="preserve">metrics </w:t>
      </w:r>
      <w:r w:rsidR="00A171C6">
        <w:t>for the separate creek</w:t>
      </w:r>
      <w:r w:rsidR="00226F13">
        <w:t xml:space="preserve"> subpopulation</w:t>
      </w:r>
      <w:r w:rsidR="00A171C6">
        <w:t xml:space="preserve">s, and </w:t>
      </w:r>
      <w:r w:rsidR="000A661A">
        <w:t>for</w:t>
      </w:r>
      <w:r w:rsidR="00A171C6">
        <w:t xml:space="preserve"> random and </w:t>
      </w:r>
      <w:proofErr w:type="gramStart"/>
      <w:r w:rsidR="00A171C6">
        <w:t>deliberately-selected</w:t>
      </w:r>
      <w:proofErr w:type="gramEnd"/>
      <w:r w:rsidR="00A171C6">
        <w:t xml:space="preserve"> time intervals of five or more years</w:t>
      </w:r>
      <w:r w:rsidR="002F0749">
        <w:t xml:space="preserve"> by creek</w:t>
      </w:r>
      <w:r w:rsidR="00AD0CC8">
        <w:t>,</w:t>
      </w:r>
      <w:r w:rsidR="00B300E8">
        <w:t xml:space="preserve"> </w:t>
      </w:r>
      <w:r w:rsidR="003022E7">
        <w:t xml:space="preserve">as </w:t>
      </w:r>
      <w:r w:rsidR="00B50A5E">
        <w:t xml:space="preserve">relevant to understanding PDM outputs for smaller populations and settings that are more uniform in habitat (or management). </w:t>
      </w:r>
      <w:r w:rsidR="006D2F87">
        <w:t xml:space="preserve"> </w:t>
      </w:r>
    </w:p>
    <w:p w14:paraId="448F7930" w14:textId="77777777" w:rsidR="006A3ADC" w:rsidRDefault="006A3ADC" w:rsidP="006A3ADC">
      <w:pPr>
        <w:ind w:left="19" w:right="208" w:firstLine="701"/>
        <w:rPr>
          <w:ins w:id="426" w:author="Stears, Alice E" w:date="2024-03-29T11:47:00Z"/>
        </w:rPr>
      </w:pPr>
    </w:p>
    <w:p w14:paraId="2264653B" w14:textId="7AE8A25F" w:rsidR="0040565C" w:rsidDel="00F42FBF" w:rsidRDefault="000D6044" w:rsidP="00F42FBF">
      <w:pPr>
        <w:ind w:left="19" w:right="208" w:firstLine="701"/>
        <w:rPr>
          <w:del w:id="427" w:author="Stears, Alice E" w:date="2024-03-29T12:02:00Z"/>
        </w:rPr>
        <w:pPrChange w:id="428" w:author="Stears, Alice E" w:date="2024-03-29T12:02:00Z">
          <w:pPr>
            <w:ind w:left="19" w:right="208" w:firstLine="701"/>
          </w:pPr>
        </w:pPrChange>
      </w:pPr>
      <w:r>
        <w:t xml:space="preserve">Three lines of data analysis are presented in this report that indicate the population </w:t>
      </w:r>
      <w:proofErr w:type="gramStart"/>
      <w:r>
        <w:t>as a whole is</w:t>
      </w:r>
      <w:proofErr w:type="gramEnd"/>
      <w:r>
        <w:t xml:space="preserve"> more stable than any creek subpopulation.</w:t>
      </w:r>
      <w:ins w:id="429" w:author="Stears, Alice E" w:date="2024-03-29T11:47:00Z">
        <w:r w:rsidR="006A3ADC">
          <w:t xml:space="preserve"> </w:t>
        </w:r>
        <w:r w:rsidR="0040565C">
          <w:t>This is consistent wit</w:t>
        </w:r>
      </w:ins>
      <w:ins w:id="430" w:author="Stears, Alice E" w:date="2024-03-29T11:48:00Z">
        <w:r w:rsidR="0040565C">
          <w:t xml:space="preserve">h </w:t>
        </w:r>
      </w:ins>
      <w:ins w:id="431" w:author="Stears, Alice E" w:date="2024-03-29T11:56:00Z">
        <w:r w:rsidR="00D375DF">
          <w:t>a</w:t>
        </w:r>
      </w:ins>
      <w:ins w:id="432" w:author="Stears, Alice E" w:date="2024-03-29T11:50:00Z">
        <w:r w:rsidR="0040565C">
          <w:t xml:space="preserve"> demographic strateg</w:t>
        </w:r>
      </w:ins>
      <w:ins w:id="433" w:author="Stears, Alice E" w:date="2024-03-29T11:56:00Z">
        <w:r w:rsidR="00D375DF">
          <w:t>y</w:t>
        </w:r>
      </w:ins>
      <w:ins w:id="434" w:author="Stears, Alice E" w:date="2024-03-29T11:51:00Z">
        <w:r w:rsidR="0040565C">
          <w:t xml:space="preserve"> for long-term population persistence, “asynchrony among population segments,” </w:t>
        </w:r>
      </w:ins>
      <w:ins w:id="435" w:author="Stears, Alice E" w:date="2024-03-29T11:48:00Z">
        <w:r w:rsidR="0040565C">
          <w:t xml:space="preserve">which </w:t>
        </w:r>
      </w:ins>
      <w:ins w:id="436" w:author="Stears, Alice E" w:date="2024-03-29T11:51:00Z">
        <w:r w:rsidR="0040565C">
          <w:t>ha</w:t>
        </w:r>
      </w:ins>
      <w:ins w:id="437" w:author="Stears, Alice E" w:date="2024-03-29T11:57:00Z">
        <w:r w:rsidR="00D375DF">
          <w:t>s</w:t>
        </w:r>
      </w:ins>
      <w:ins w:id="438" w:author="Stears, Alice E" w:date="2024-03-29T11:51:00Z">
        <w:r w:rsidR="0040565C">
          <w:t xml:space="preserve"> been documented in other rare species</w:t>
        </w:r>
      </w:ins>
      <w:ins w:id="439" w:author="Stears, Alice E" w:date="2024-03-29T11:49:00Z">
        <w:r w:rsidR="0040565C">
          <w:t xml:space="preserve"> </w:t>
        </w:r>
      </w:ins>
      <w:ins w:id="440" w:author="Stears, Alice E" w:date="2024-03-29T11:51:00Z">
        <w:r w:rsidR="0040565C">
          <w:t xml:space="preserve">(Dibner, 2019). </w:t>
        </w:r>
      </w:ins>
      <w:ins w:id="441" w:author="Stears, Alice E" w:date="2024-03-29T11:57:00Z">
        <w:r w:rsidR="00D375DF">
          <w:t>This strategy</w:t>
        </w:r>
      </w:ins>
      <w:ins w:id="442" w:author="Stears, Alice E" w:date="2024-03-29T11:53:00Z">
        <w:r w:rsidR="0040565C">
          <w:t xml:space="preserve"> </w:t>
        </w:r>
      </w:ins>
      <w:ins w:id="443" w:author="Stears, Alice E" w:date="2024-03-29T11:54:00Z">
        <w:r w:rsidR="0040565C">
          <w:t>rel</w:t>
        </w:r>
      </w:ins>
      <w:ins w:id="444" w:author="Stears, Alice E" w:date="2024-03-29T11:57:00Z">
        <w:r w:rsidR="00D375DF">
          <w:t>ies</w:t>
        </w:r>
      </w:ins>
      <w:ins w:id="445" w:author="Stears, Alice E" w:date="2024-03-29T11:54:00Z">
        <w:r w:rsidR="0040565C">
          <w:t xml:space="preserve"> on spatial environmental heterogeneity between subpopulations, which leads to di</w:t>
        </w:r>
      </w:ins>
      <w:ins w:id="446" w:author="Stears, Alice E" w:date="2024-03-29T11:55:00Z">
        <w:r w:rsidR="0040565C">
          <w:t xml:space="preserve">vergent </w:t>
        </w:r>
      </w:ins>
      <w:ins w:id="447" w:author="Stears, Alice E" w:date="2024-03-29T11:56:00Z">
        <w:r w:rsidR="0040565C">
          <w:t xml:space="preserve">degrees of </w:t>
        </w:r>
      </w:ins>
      <w:ins w:id="448" w:author="Stears, Alice E" w:date="2024-03-29T11:55:00Z">
        <w:r w:rsidR="0040565C">
          <w:t>environmental stress on indi</w:t>
        </w:r>
      </w:ins>
      <w:ins w:id="449" w:author="Stears, Alice E" w:date="2024-03-29T11:56:00Z">
        <w:r w:rsidR="0040565C">
          <w:t>vid</w:t>
        </w:r>
      </w:ins>
      <w:ins w:id="450" w:author="Stears, Alice E" w:date="2024-03-29T11:55:00Z">
        <w:r w:rsidR="0040565C">
          <w:t xml:space="preserve">uals </w:t>
        </w:r>
      </w:ins>
      <w:ins w:id="451" w:author="Stears, Alice E" w:date="2024-03-29T11:56:00Z">
        <w:r w:rsidR="0040565C">
          <w:t>in different</w:t>
        </w:r>
      </w:ins>
      <w:ins w:id="452" w:author="Stears, Alice E" w:date="2024-03-29T11:55:00Z">
        <w:r w:rsidR="0040565C">
          <w:t xml:space="preserve"> subpopulation</w:t>
        </w:r>
      </w:ins>
      <w:ins w:id="453" w:author="Stears, Alice E" w:date="2024-03-29T11:56:00Z">
        <w:r w:rsidR="0040565C">
          <w:t>s</w:t>
        </w:r>
      </w:ins>
      <w:ins w:id="454" w:author="Stears, Alice E" w:date="2024-03-29T11:57:00Z">
        <w:r w:rsidR="00D375DF">
          <w:t xml:space="preserve">, and in-turn, different population growth rates in these subpopulations. However, </w:t>
        </w:r>
      </w:ins>
      <w:ins w:id="455" w:author="Stears, Alice E" w:date="2024-03-29T12:00:00Z">
        <w:r w:rsidR="00F42FBF">
          <w:t xml:space="preserve">at the population level, it is possible to maintain a positive population growth rate </w:t>
        </w:r>
      </w:ins>
      <w:proofErr w:type="spellStart"/>
      <w:ins w:id="456" w:author="Stears, Alice E" w:date="2024-03-29T12:01:00Z">
        <w:r w:rsidR="00F42FBF">
          <w:t>if</w:t>
        </w:r>
        <w:proofErr w:type="spellEnd"/>
        <w:r w:rsidR="00F42FBF">
          <w:t xml:space="preserve"> growth in some subpopulations adequately compensates for decline in others. This phenomenon is very consistent with our observations at WAFB, and leads us to </w:t>
        </w:r>
      </w:ins>
      <w:del w:id="457" w:author="Stears, Alice E" w:date="2024-03-29T11:47:00Z">
        <w:r w:rsidR="00A171C6" w:rsidDel="0040565C">
          <w:delText xml:space="preserve"> </w:delText>
        </w:r>
      </w:del>
    </w:p>
    <w:p w14:paraId="212D61C8" w14:textId="77777777" w:rsidR="00614F06" w:rsidDel="006A3ADC" w:rsidRDefault="00614F06" w:rsidP="00F42FBF">
      <w:pPr>
        <w:ind w:left="19" w:right="208" w:firstLine="701"/>
        <w:rPr>
          <w:del w:id="458" w:author="Stears, Alice E" w:date="2024-03-29T11:47:00Z"/>
        </w:rPr>
        <w:pPrChange w:id="459" w:author="Stears, Alice E" w:date="2024-03-29T12:02:00Z">
          <w:pPr>
            <w:ind w:left="19" w:right="208" w:firstLine="701"/>
          </w:pPr>
        </w:pPrChange>
      </w:pPr>
    </w:p>
    <w:p w14:paraId="2E7D9E61" w14:textId="7E7A0FC8" w:rsidR="00614F06" w:rsidDel="00F42FBF" w:rsidRDefault="00614F06" w:rsidP="00596E24">
      <w:pPr>
        <w:ind w:left="19" w:right="208" w:firstLine="701"/>
        <w:rPr>
          <w:del w:id="460" w:author="Stears, Alice E" w:date="2024-03-29T12:05:00Z"/>
        </w:rPr>
      </w:pPr>
      <w:del w:id="461" w:author="Stears, Alice E" w:date="2024-03-29T12:02:00Z">
        <w:r w:rsidRPr="000126A4" w:rsidDel="00F42FBF">
          <w:delText xml:space="preserve">We </w:delText>
        </w:r>
      </w:del>
      <w:r w:rsidRPr="000126A4">
        <w:t xml:space="preserve">conclude that the 3-creek system on WAFB </w:t>
      </w:r>
      <w:del w:id="462" w:author="Stears, Alice E" w:date="2024-03-29T12:02:00Z">
        <w:r w:rsidRPr="000126A4" w:rsidDel="00F42FBF">
          <w:delText>encapsulates species’</w:delText>
        </w:r>
      </w:del>
      <w:ins w:id="463" w:author="Stears, Alice E" w:date="2024-03-29T12:02:00Z">
        <w:r w:rsidR="00F42FBF">
          <w:t>provides</w:t>
        </w:r>
      </w:ins>
      <w:r w:rsidRPr="000126A4">
        <w:t xml:space="preserve"> redundancy </w:t>
      </w:r>
      <w:ins w:id="464" w:author="Stears, Alice E" w:date="2024-03-29T12:02:00Z">
        <w:r w:rsidR="00F42FBF">
          <w:t xml:space="preserve">within the population, </w:t>
        </w:r>
      </w:ins>
      <w:r w:rsidRPr="000126A4">
        <w:t xml:space="preserve">and </w:t>
      </w:r>
      <w:ins w:id="465" w:author="Stears, Alice E" w:date="2024-03-29T12:02:00Z">
        <w:r w:rsidR="00F42FBF">
          <w:t xml:space="preserve">has the potential to confer resilience </w:t>
        </w:r>
      </w:ins>
      <w:del w:id="466" w:author="Stears, Alice E" w:date="2024-03-29T12:02:00Z">
        <w:r w:rsidRPr="000126A4" w:rsidDel="00F42FBF">
          <w:delText xml:space="preserve">representation </w:delText>
        </w:r>
        <w:r w:rsidDel="00F42FBF">
          <w:delText xml:space="preserve">conferring greater resiliency </w:delText>
        </w:r>
        <w:r w:rsidRPr="000126A4" w:rsidDel="00F42FBF">
          <w:delText>than that within any single creek</w:delText>
        </w:r>
      </w:del>
      <w:ins w:id="467" w:author="Stears, Alice E" w:date="2024-03-29T12:02:00Z">
        <w:r w:rsidR="00F42FBF">
          <w:t xml:space="preserve">to local disturbance or environmental </w:t>
        </w:r>
      </w:ins>
      <w:ins w:id="468" w:author="Stears, Alice E" w:date="2024-03-29T12:03:00Z">
        <w:r w:rsidR="00F42FBF">
          <w:t>stochasticity</w:t>
        </w:r>
      </w:ins>
      <w:r w:rsidRPr="000126A4">
        <w:t xml:space="preserve">. </w:t>
      </w:r>
      <w:del w:id="469" w:author="Stears, Alice E" w:date="2024-03-29T12:03:00Z">
        <w:r w:rsidRPr="000126A4" w:rsidDel="00F42FBF">
          <w:delText xml:space="preserve">The conclusion that COBP numbers on WAFB are resilient and stable is </w:delText>
        </w:r>
      </w:del>
      <w:ins w:id="470" w:author="Stears, Alice E" w:date="2024-03-29T12:03:00Z">
        <w:r w:rsidR="00F42FBF">
          <w:t xml:space="preserve">his conclusion is </w:t>
        </w:r>
      </w:ins>
      <w:r w:rsidRPr="000126A4">
        <w:t xml:space="preserve">tempered by the fact that </w:t>
      </w:r>
      <w:del w:id="471" w:author="Stears, Alice E" w:date="2024-03-29T12:03:00Z">
        <w:r w:rsidRPr="000126A4" w:rsidDel="00F42FBF">
          <w:delText>they a</w:delText>
        </w:r>
      </w:del>
      <w:ins w:id="472" w:author="Stears, Alice E" w:date="2024-03-29T12:03:00Z">
        <w:r w:rsidR="00F42FBF">
          <w:t xml:space="preserve">COBP </w:t>
        </w:r>
      </w:ins>
      <w:r w:rsidRPr="000126A4">
        <w:t xml:space="preserve">re in decline on the creek with greatest stream reach of occupied habitat (Crow Creek), </w:t>
      </w:r>
      <w:ins w:id="473" w:author="Stears, Alice E" w:date="2024-03-29T12:03:00Z">
        <w:r w:rsidR="00F42FBF">
          <w:t xml:space="preserve">and </w:t>
        </w:r>
      </w:ins>
      <w:r w:rsidRPr="000126A4">
        <w:t xml:space="preserve">that the creek with the highest numbers has had a </w:t>
      </w:r>
      <w:r w:rsidRPr="000126A4">
        <w:lastRenderedPageBreak/>
        <w:t>recent significant decline (</w:t>
      </w:r>
      <w:r>
        <w:t xml:space="preserve">negative </w:t>
      </w:r>
      <w:r w:rsidRPr="000126A4">
        <w:t>breakpoint on Diamond Creek), and that the creek with the least extent of occupied habitat (Unnamed Creek) has had an outsized role in recent positive trends.</w:t>
      </w:r>
      <w:ins w:id="474" w:author="Stears, Alice E" w:date="2024-03-29T12:03:00Z">
        <w:r w:rsidR="00F42FBF">
          <w:t xml:space="preserve"> It remains to be seen whether </w:t>
        </w:r>
      </w:ins>
      <w:ins w:id="475" w:author="Stears, Alice E" w:date="2024-03-29T12:04:00Z">
        <w:r w:rsidR="00F42FBF">
          <w:t xml:space="preserve">this subpopulation structure will </w:t>
        </w:r>
      </w:ins>
      <w:ins w:id="476" w:author="Stears, Alice E" w:date="2024-03-29T12:05:00Z">
        <w:r w:rsidR="00F42FBF">
          <w:t xml:space="preserve">confer enough resilience for the population to withstand </w:t>
        </w:r>
      </w:ins>
      <w:ins w:id="477" w:author="Stears, Alice E" w:date="2024-03-29T12:06:00Z">
        <w:r w:rsidR="00F42FBF">
          <w:t xml:space="preserve">potential adverse impacts from global change. </w:t>
        </w:r>
      </w:ins>
      <w:del w:id="478" w:author="Stears, Alice E" w:date="2024-03-29T12:03:00Z">
        <w:r w:rsidRPr="000126A4" w:rsidDel="00F42FBF">
          <w:delText xml:space="preserve">  </w:delText>
        </w:r>
      </w:del>
    </w:p>
    <w:p w14:paraId="1056342E" w14:textId="77777777" w:rsidR="00F42FBF" w:rsidRDefault="00F42FBF" w:rsidP="00F42FBF">
      <w:pPr>
        <w:ind w:left="19" w:right="208" w:firstLine="701"/>
        <w:rPr>
          <w:ins w:id="479" w:author="Stears, Alice E" w:date="2024-03-29T12:05:00Z"/>
        </w:rPr>
      </w:pPr>
    </w:p>
    <w:p w14:paraId="5832C35D" w14:textId="77777777" w:rsidR="00614F06" w:rsidRDefault="00614F06" w:rsidP="00596E24">
      <w:pPr>
        <w:ind w:left="19" w:right="208" w:firstLine="701"/>
      </w:pPr>
    </w:p>
    <w:p w14:paraId="3DAB9441" w14:textId="2D6F9390" w:rsidR="00614F06" w:rsidRDefault="00614F06" w:rsidP="00614F06">
      <w:pPr>
        <w:ind w:left="9" w:right="208" w:firstLine="711"/>
      </w:pPr>
      <w:r>
        <w:t xml:space="preserve">All change is </w:t>
      </w:r>
      <w:proofErr w:type="gramStart"/>
      <w:r>
        <w:t>local</w:t>
      </w:r>
      <w:proofErr w:type="gramEnd"/>
      <w:r>
        <w:t xml:space="preserve"> and this is evident in examining the data at even finer scales. Crow Creek had a consistent pattern of COBP subpopulation decline.  The exception is in one </w:t>
      </w:r>
      <w:r w:rsidR="00DC388B">
        <w:t>area</w:t>
      </w:r>
      <w:r>
        <w:t xml:space="preserve"> that is the most isolated from influence of </w:t>
      </w:r>
      <w:proofErr w:type="gramStart"/>
      <w:r>
        <w:t xml:space="preserve">streamflow, </w:t>
      </w:r>
      <w:r w:rsidR="00DC388B">
        <w:t>but</w:t>
      </w:r>
      <w:proofErr w:type="gramEnd"/>
      <w:r w:rsidR="00DC388B">
        <w:t xml:space="preserve"> has groundwater movement from the slope above.</w:t>
      </w:r>
      <w:r>
        <w:t xml:space="preserve"> </w:t>
      </w:r>
      <w:r w:rsidR="00113F78">
        <w:t>However, n</w:t>
      </w:r>
      <w:r w:rsidR="00DC388B">
        <w:t>ot all influences are local</w:t>
      </w:r>
      <w:del w:id="480" w:author="Stears, Alice E" w:date="2024-03-29T12:06:00Z">
        <w:r w:rsidR="00113F78" w:rsidDel="00F42FBF">
          <w:delText xml:space="preserve"> ones</w:delText>
        </w:r>
      </w:del>
      <w:r w:rsidR="00DC388B">
        <w:t xml:space="preserve">. </w:t>
      </w:r>
      <w:r>
        <w:t xml:space="preserve">The </w:t>
      </w:r>
      <w:r w:rsidR="00113F78">
        <w:t>C</w:t>
      </w:r>
      <w:r>
        <w:t xml:space="preserve">OBP subpopulation on Crow Creek is </w:t>
      </w:r>
      <w:r w:rsidR="00113F78">
        <w:t xml:space="preserve">possibly </w:t>
      </w:r>
      <w:r>
        <w:t>influenced by water management practices outside the Base</w:t>
      </w:r>
      <w:r w:rsidR="00113F78">
        <w:t xml:space="preserve"> and certainly by catchment conditions</w:t>
      </w:r>
      <w:r>
        <w:t xml:space="preserve">.  </w:t>
      </w:r>
    </w:p>
    <w:p w14:paraId="1C121449" w14:textId="77777777" w:rsidR="00A171C6" w:rsidRDefault="00A171C6" w:rsidP="00AA4B08">
      <w:pPr>
        <w:ind w:left="19" w:right="208" w:firstLine="701"/>
      </w:pPr>
    </w:p>
    <w:p w14:paraId="4F4B333C" w14:textId="6DB208A1" w:rsidR="00614F06" w:rsidRDefault="00614F06" w:rsidP="00AA4B08">
      <w:pPr>
        <w:ind w:left="19" w:right="208" w:firstLine="701"/>
      </w:pPr>
      <w:r>
        <w:t xml:space="preserve">Diamond Creek has perhaps the most extensive </w:t>
      </w:r>
      <w:del w:id="481" w:author="Stears, Alice E" w:date="2024-03-29T12:06:00Z">
        <w:r w:rsidR="00113F78" w:rsidDel="00F42FBF">
          <w:delText xml:space="preserve">of </w:delText>
        </w:r>
      </w:del>
      <w:r w:rsidR="00113F78">
        <w:t xml:space="preserve">occupied COBP </w:t>
      </w:r>
      <w:r>
        <w:t xml:space="preserve">habitat, and most intact hydrological gradients in broad riparian corridors. While </w:t>
      </w:r>
      <w:r w:rsidR="00113F78">
        <w:t xml:space="preserve">its </w:t>
      </w:r>
      <w:r w:rsidR="003447D2">
        <w:t xml:space="preserve">COBP numbers </w:t>
      </w:r>
      <w:r>
        <w:t xml:space="preserve">exhibited net increase, </w:t>
      </w:r>
      <w:r w:rsidR="003447D2">
        <w:t xml:space="preserve">there have been multiyear swings in numbers </w:t>
      </w:r>
      <w:r w:rsidR="00DC388B">
        <w:t xml:space="preserve">that are not </w:t>
      </w:r>
      <w:del w:id="482" w:author="Stears, Alice E" w:date="2024-03-29T12:07:00Z">
        <w:r w:rsidR="00DC388B" w:rsidDel="00F42FBF">
          <w:delText xml:space="preserve">paralleled </w:delText>
        </w:r>
      </w:del>
      <w:ins w:id="483" w:author="Stears, Alice E" w:date="2024-03-29T12:07:00Z">
        <w:r w:rsidR="00F42FBF">
          <w:t>mirrored</w:t>
        </w:r>
        <w:r w:rsidR="00F42FBF">
          <w:t xml:space="preserve"> </w:t>
        </w:r>
      </w:ins>
      <w:r w:rsidR="00DC388B">
        <w:t>on the other creeks. I</w:t>
      </w:r>
      <w:r>
        <w:t>t</w:t>
      </w:r>
      <w:r w:rsidR="00113F78">
        <w:t>, too,</w:t>
      </w:r>
      <w:r>
        <w:t xml:space="preserve"> is potentially influenced by water management immediately outside the Base. </w:t>
      </w:r>
    </w:p>
    <w:p w14:paraId="309FCC26" w14:textId="77777777" w:rsidR="00614F06" w:rsidRDefault="00614F06" w:rsidP="006F568A">
      <w:pPr>
        <w:ind w:left="9" w:right="208" w:firstLine="711"/>
      </w:pPr>
    </w:p>
    <w:p w14:paraId="207C505B" w14:textId="58DBA66F" w:rsidR="006F568A" w:rsidRDefault="006F568A" w:rsidP="006F568A">
      <w:pPr>
        <w:ind w:left="9" w:right="208" w:firstLine="711"/>
      </w:pPr>
      <w:r>
        <w:t xml:space="preserve">Unnamed Creek </w:t>
      </w:r>
      <w:r w:rsidR="00C041C5">
        <w:t xml:space="preserve">showed </w:t>
      </w:r>
      <w:r w:rsidR="00DC388B">
        <w:t>the steadiest</w:t>
      </w:r>
      <w:r w:rsidR="00AD2853">
        <w:t xml:space="preserve"> COBP </w:t>
      </w:r>
      <w:r w:rsidR="005B4F8E">
        <w:t>subpopulation growth</w:t>
      </w:r>
      <w:r w:rsidR="00AD2853">
        <w:t xml:space="preserve"> </w:t>
      </w:r>
      <w:r>
        <w:t xml:space="preserve">despite </w:t>
      </w:r>
      <w:r w:rsidR="00677ACA">
        <w:t>wide variation in census counts from year to year.</w:t>
      </w:r>
      <w:r w:rsidR="00272AC8">
        <w:t xml:space="preserve"> Unnamed Creek </w:t>
      </w:r>
      <w:r w:rsidR="005B4F8E">
        <w:t xml:space="preserve">subpopulation sizes approach </w:t>
      </w:r>
      <w:r w:rsidR="00EC77F4">
        <w:t xml:space="preserve">those </w:t>
      </w:r>
      <w:r w:rsidR="005B4F8E">
        <w:t xml:space="preserve">of </w:t>
      </w:r>
      <w:r w:rsidR="00272AC8">
        <w:t>Diamond Cr</w:t>
      </w:r>
      <w:r w:rsidR="005B4F8E">
        <w:t>eek, yet the area of occupied habitat in this drainage is</w:t>
      </w:r>
      <w:r w:rsidR="00272AAB">
        <w:t xml:space="preserve"> far smaller than the other two.  </w:t>
      </w:r>
      <w:r w:rsidR="00272AC8">
        <w:t>The</w:t>
      </w:r>
      <w:r>
        <w:t xml:space="preserve"> </w:t>
      </w:r>
      <w:r w:rsidR="00272AC8">
        <w:t xml:space="preserve">high density and </w:t>
      </w:r>
      <w:r w:rsidR="00272AAB">
        <w:t>concentrated distribution</w:t>
      </w:r>
      <w:r w:rsidR="00244C33">
        <w:t xml:space="preserve"> of</w:t>
      </w:r>
      <w:r w:rsidR="00272AC8">
        <w:t xml:space="preserve"> this subpopulation place</w:t>
      </w:r>
      <w:r>
        <w:t xml:space="preserve"> a premium on maintaining habitat conditions suitable for COBP on</w:t>
      </w:r>
      <w:r w:rsidR="00272AC8">
        <w:t xml:space="preserve"> Unnamed Creek</w:t>
      </w:r>
      <w:r w:rsidR="002F0749">
        <w:t xml:space="preserve">.  </w:t>
      </w:r>
      <w:r w:rsidR="004342FF">
        <w:t>The upper end</w:t>
      </w:r>
      <w:r w:rsidR="006463DA">
        <w:t xml:space="preserve"> of the creek drainage</w:t>
      </w:r>
      <w:r w:rsidR="004342FF">
        <w:t xml:space="preserve"> was trenched in 2022 below road construction.  This had the apparent effect of moving greater water volumes into occupied habitat that persisted at deeper levels than past years. </w:t>
      </w:r>
      <w:r w:rsidR="00272AAB">
        <w:t>The habitat and COBP trend c</w:t>
      </w:r>
      <w:commentRangeStart w:id="484"/>
      <w:r w:rsidR="00272AAB">
        <w:t>onsequences</w:t>
      </w:r>
      <w:commentRangeEnd w:id="484"/>
      <w:r w:rsidR="00142008">
        <w:rPr>
          <w:rStyle w:val="CommentReference"/>
        </w:rPr>
        <w:commentReference w:id="484"/>
      </w:r>
      <w:r w:rsidR="00272AAB">
        <w:t xml:space="preserve"> are unknown.</w:t>
      </w:r>
      <w:r w:rsidR="00DA6EB8">
        <w:t xml:space="preserve"> </w:t>
      </w:r>
    </w:p>
    <w:p w14:paraId="5C237106" w14:textId="77777777" w:rsidR="006F568A" w:rsidRDefault="006F568A" w:rsidP="006F568A">
      <w:pPr>
        <w:ind w:left="9" w:right="208" w:firstLine="711"/>
      </w:pPr>
    </w:p>
    <w:p w14:paraId="7A0DF745" w14:textId="0E2B4A3D" w:rsidR="001F4F2E" w:rsidRDefault="00C918AE" w:rsidP="005A7508">
      <w:pPr>
        <w:ind w:left="19" w:right="208" w:firstLine="461"/>
      </w:pPr>
      <w:r>
        <w:t xml:space="preserve">What do </w:t>
      </w:r>
      <w:ins w:id="485" w:author="Stears, Alice E" w:date="2024-03-29T12:08:00Z">
        <w:r w:rsidR="00142008">
          <w:t xml:space="preserve">our results mean for </w:t>
        </w:r>
      </w:ins>
      <w:r>
        <w:t>COBP</w:t>
      </w:r>
      <w:del w:id="486" w:author="Stears, Alice E" w:date="2024-03-29T12:08:00Z">
        <w:r w:rsidDel="00142008">
          <w:delText xml:space="preserve"> </w:delText>
        </w:r>
      </w:del>
      <w:ins w:id="487" w:author="Stears, Alice E" w:date="2024-03-29T12:08:00Z">
        <w:r w:rsidR="00142008">
          <w:t xml:space="preserve"> on </w:t>
        </w:r>
      </w:ins>
      <w:del w:id="488" w:author="Stears, Alice E" w:date="2024-03-29T12:08:00Z">
        <w:r w:rsidDel="00142008">
          <w:delText xml:space="preserve">trends mean for </w:delText>
        </w:r>
      </w:del>
      <w:r>
        <w:t xml:space="preserve">WAFB?   </w:t>
      </w:r>
      <w:r w:rsidR="00D5726C">
        <w:t>T</w:t>
      </w:r>
      <w:r>
        <w:t xml:space="preserve">hey place a premium on maintaining </w:t>
      </w:r>
      <w:commentRangeStart w:id="489"/>
      <w:r>
        <w:t>local hydrological conditions</w:t>
      </w:r>
      <w:commentRangeEnd w:id="489"/>
      <w:r w:rsidR="00142008">
        <w:rPr>
          <w:rStyle w:val="CommentReference"/>
        </w:rPr>
        <w:commentReference w:id="489"/>
      </w:r>
      <w:r w:rsidR="00087628">
        <w:t>, including</w:t>
      </w:r>
      <w:r w:rsidR="001B429C">
        <w:t xml:space="preserve"> upkeep of</w:t>
      </w:r>
      <w:r w:rsidR="000B3BE7">
        <w:t xml:space="preserve"> culvert</w:t>
      </w:r>
      <w:r w:rsidR="00812624">
        <w:t>s</w:t>
      </w:r>
      <w:r w:rsidR="00DC388B">
        <w:t>, ditch contours</w:t>
      </w:r>
      <w:r w:rsidR="001B429C">
        <w:t xml:space="preserve"> </w:t>
      </w:r>
      <w:r w:rsidR="00087628">
        <w:t>and</w:t>
      </w:r>
      <w:r w:rsidR="00EF2BE5">
        <w:t xml:space="preserve"> runoff</w:t>
      </w:r>
      <w:r w:rsidR="001B429C">
        <w:t xml:space="preserve"> systems</w:t>
      </w:r>
      <w:r w:rsidR="003447D2">
        <w:t>. The management of</w:t>
      </w:r>
      <w:r w:rsidR="00812624">
        <w:t xml:space="preserve"> </w:t>
      </w:r>
      <w:r w:rsidR="000B3BE7">
        <w:t>beaver dam</w:t>
      </w:r>
      <w:r w:rsidR="00812624">
        <w:t xml:space="preserve">s </w:t>
      </w:r>
      <w:r w:rsidR="003447D2">
        <w:t>might be considered further.</w:t>
      </w:r>
      <w:r>
        <w:t xml:space="preserve"> </w:t>
      </w:r>
      <w:r w:rsidR="005A7508" w:rsidRPr="005A7508">
        <w:t>They also place a premium on management of riparian woodland, shrubland and weed cover</w:t>
      </w:r>
      <w:ins w:id="490" w:author="Stears, Alice E" w:date="2024-03-29T12:09:00Z">
        <w:r w:rsidR="00142008">
          <w:t xml:space="preserve">, since increasing cover </w:t>
        </w:r>
      </w:ins>
      <w:del w:id="491" w:author="Stears, Alice E" w:date="2024-03-29T12:09:00Z">
        <w:r w:rsidR="005A7508" w:rsidRPr="005A7508" w:rsidDel="00142008">
          <w:delText xml:space="preserve"> </w:delText>
        </w:r>
      </w:del>
      <w:ins w:id="492" w:author="Stears, Alice E" w:date="2024-03-29T12:09:00Z">
        <w:r w:rsidR="00142008">
          <w:t>has a</w:t>
        </w:r>
      </w:ins>
      <w:del w:id="493" w:author="Stears, Alice E" w:date="2024-03-29T12:09:00Z">
        <w:r w:rsidR="00D5726C" w:rsidDel="00142008">
          <w:delText>as</w:delText>
        </w:r>
      </w:del>
      <w:r w:rsidR="00D5726C">
        <w:t xml:space="preserve"> potentially </w:t>
      </w:r>
      <w:ins w:id="494" w:author="Stears, Alice E" w:date="2024-03-29T12:09:00Z">
        <w:r w:rsidR="00142008">
          <w:t xml:space="preserve">negative effect on </w:t>
        </w:r>
      </w:ins>
      <w:del w:id="495" w:author="Stears, Alice E" w:date="2024-03-29T12:09:00Z">
        <w:r w:rsidR="005A7508" w:rsidRPr="005A7508" w:rsidDel="00142008">
          <w:delText>affect</w:delText>
        </w:r>
        <w:r w:rsidR="00D5726C" w:rsidDel="00142008">
          <w:delText>ing</w:delText>
        </w:r>
        <w:r w:rsidR="005A7508" w:rsidRPr="005A7508" w:rsidDel="00142008">
          <w:delText xml:space="preserve"> </w:delText>
        </w:r>
      </w:del>
      <w:r w:rsidR="005A7508" w:rsidRPr="005A7508">
        <w:t>COBP numbers</w:t>
      </w:r>
      <w:ins w:id="496" w:author="Stears, Alice E" w:date="2024-03-29T12:09:00Z">
        <w:r w:rsidR="00142008">
          <w:t xml:space="preserve"> as evidenced by the decline</w:t>
        </w:r>
      </w:ins>
      <w:ins w:id="497" w:author="Stears, Alice E" w:date="2024-03-29T12:10:00Z">
        <w:r w:rsidR="00142008">
          <w:t>s on Crow Creek, where substantial shrub encroachment has occurred</w:t>
        </w:r>
      </w:ins>
      <w:r w:rsidR="00D5726C">
        <w:t>.</w:t>
      </w:r>
      <w:r w:rsidR="005A7508">
        <w:t xml:space="preserve"> Beyond Base boundaries, t</w:t>
      </w:r>
      <w:r>
        <w:t>he Crow Creek subpopulation</w:t>
      </w:r>
      <w:ins w:id="498" w:author="Stears, Alice E" w:date="2024-03-29T12:10:00Z">
        <w:r w:rsidR="00142008">
          <w:t>,</w:t>
        </w:r>
      </w:ins>
      <w:r>
        <w:t xml:space="preserve"> </w:t>
      </w:r>
      <w:r w:rsidR="00614F06">
        <w:t>if not also the Diamond Creek subpopulation</w:t>
      </w:r>
      <w:ins w:id="499" w:author="Stears, Alice E" w:date="2024-03-29T12:10:00Z">
        <w:r w:rsidR="00142008">
          <w:t>,</w:t>
        </w:r>
      </w:ins>
      <w:r w:rsidR="00614F06">
        <w:t xml:space="preserve"> </w:t>
      </w:r>
      <w:r>
        <w:t xml:space="preserve">might be </w:t>
      </w:r>
      <w:r w:rsidR="003447D2">
        <w:t xml:space="preserve">as </w:t>
      </w:r>
      <w:r w:rsidR="00614F06">
        <w:t xml:space="preserve">significantly </w:t>
      </w:r>
      <w:r>
        <w:t xml:space="preserve">affected by hydrological conditions </w:t>
      </w:r>
      <w:r w:rsidR="005A7508">
        <w:t>in the watershed</w:t>
      </w:r>
      <w:r>
        <w:t xml:space="preserve"> </w:t>
      </w:r>
      <w:r w:rsidR="00614F06">
        <w:t xml:space="preserve">above </w:t>
      </w:r>
      <w:r>
        <w:t>WAFB</w:t>
      </w:r>
      <w:r w:rsidR="00AC58AE">
        <w:t xml:space="preserve"> </w:t>
      </w:r>
      <w:del w:id="500" w:author="Stears, Alice E" w:date="2024-03-29T12:10:00Z">
        <w:r w:rsidR="00AC58AE" w:rsidDel="00142008">
          <w:delText xml:space="preserve">compared </w:delText>
        </w:r>
      </w:del>
      <w:r w:rsidR="003447D2">
        <w:t xml:space="preserve">as </w:t>
      </w:r>
      <w:del w:id="501" w:author="Stears, Alice E" w:date="2024-03-29T12:10:00Z">
        <w:r w:rsidR="003447D2" w:rsidDel="00142008">
          <w:delText>conditions</w:delText>
        </w:r>
        <w:r w:rsidR="00AC58AE" w:rsidDel="00142008">
          <w:delText xml:space="preserve"> </w:delText>
        </w:r>
      </w:del>
      <w:r w:rsidR="00AC58AE">
        <w:t>inside WAFB</w:t>
      </w:r>
      <w:r w:rsidR="00DE7A91">
        <w:t>.</w:t>
      </w:r>
      <w:r>
        <w:t xml:space="preserve"> </w:t>
      </w:r>
    </w:p>
    <w:p w14:paraId="04D41C50" w14:textId="77777777" w:rsidR="00D60192" w:rsidRDefault="00D60192" w:rsidP="00D60192">
      <w:pPr>
        <w:ind w:left="840" w:right="1753" w:firstLine="0"/>
      </w:pPr>
    </w:p>
    <w:p w14:paraId="584EE17B" w14:textId="47CC3454" w:rsidR="00C55713" w:rsidRDefault="005A7508" w:rsidP="00D60192">
      <w:pPr>
        <w:spacing w:after="0" w:line="259" w:lineRule="auto"/>
        <w:ind w:left="0" w:firstLine="480"/>
      </w:pPr>
      <w:r>
        <w:t>It is beyond the scope of this study to project population trends.  However, p</w:t>
      </w:r>
      <w:r w:rsidR="00D60192" w:rsidRPr="00D60192">
        <w:t xml:space="preserve">opulation scenarios using Population Viability Analysis (PVA) modeling </w:t>
      </w:r>
      <w:r>
        <w:t>have been</w:t>
      </w:r>
      <w:r w:rsidR="00D60192" w:rsidRPr="00D60192">
        <w:t xml:space="preserve"> prepared to </w:t>
      </w:r>
      <w:r w:rsidR="00D60192">
        <w:t>simulate</w:t>
      </w:r>
      <w:r w:rsidR="00D60192" w:rsidRPr="00D60192">
        <w:t xml:space="preserve"> prolonged population and subpopulation trends associated with weather intervals from monitoring years for extended periods into the future. These simulations support population resilience through 2040</w:t>
      </w:r>
      <w:r w:rsidR="00FE4C15">
        <w:t xml:space="preserve"> (Wepprich 2021)</w:t>
      </w:r>
      <w:r w:rsidR="00D60192" w:rsidRPr="00D60192">
        <w:t xml:space="preserve">, but do not factor in climate change. </w:t>
      </w:r>
      <w:r w:rsidR="00AC37CD">
        <w:t>A revised PVA that addresses climate change might be</w:t>
      </w:r>
      <w:r w:rsidR="00C84314">
        <w:t xml:space="preserve"> relevant to the</w:t>
      </w:r>
      <w:r w:rsidR="00D60192" w:rsidRPr="00D60192">
        <w:t xml:space="preserve"> Post-Delisting Monitoring </w:t>
      </w:r>
      <w:r w:rsidR="00C84314">
        <w:t xml:space="preserve">process. </w:t>
      </w:r>
      <w:r w:rsidR="00D60192" w:rsidRPr="00D60192">
        <w:t xml:space="preserve">  </w:t>
      </w:r>
    </w:p>
    <w:p w14:paraId="652D2344" w14:textId="77777777" w:rsidR="001F4F2E" w:rsidRDefault="00C918AE">
      <w:pPr>
        <w:spacing w:after="0" w:line="259" w:lineRule="auto"/>
        <w:ind w:left="0" w:firstLine="0"/>
      </w:pPr>
      <w:r>
        <w:t xml:space="preserve">  </w:t>
      </w:r>
    </w:p>
    <w:p w14:paraId="0FAEE403" w14:textId="3367CA58" w:rsidR="001F4F2E" w:rsidRDefault="00C918AE" w:rsidP="005933F2">
      <w:pPr>
        <w:pStyle w:val="Heading2"/>
        <w:ind w:left="-5"/>
      </w:pPr>
      <w:bookmarkStart w:id="502" w:name="_Toc160515022"/>
      <w:r>
        <w:t>20</w:t>
      </w:r>
      <w:r w:rsidR="00A43DBD">
        <w:t>2</w:t>
      </w:r>
      <w:r w:rsidR="007C012A">
        <w:t>4</w:t>
      </w:r>
      <w:r>
        <w:t xml:space="preserve"> Monitoring plans</w:t>
      </w:r>
      <w:bookmarkEnd w:id="502"/>
    </w:p>
    <w:p w14:paraId="436E07AE" w14:textId="2934E8EA" w:rsidR="001F4F2E" w:rsidRDefault="00C918AE" w:rsidP="000775E2">
      <w:pPr>
        <w:spacing w:after="0" w:line="259" w:lineRule="auto"/>
        <w:ind w:left="0" w:firstLine="0"/>
      </w:pPr>
      <w:r>
        <w:t xml:space="preserve">  </w:t>
      </w:r>
      <w:r>
        <w:tab/>
        <w:t>COBP monitoring work on WAFB will start in early August 20</w:t>
      </w:r>
      <w:r w:rsidR="00A43DBD">
        <w:t>2</w:t>
      </w:r>
      <w:r w:rsidR="007C012A">
        <w:t>4</w:t>
      </w:r>
      <w:r w:rsidR="00A35785">
        <w:t>.</w:t>
      </w:r>
      <w:r w:rsidR="007A5C40">
        <w:t xml:space="preserve">  Flea beetle herbivory and midsummer mortality will be </w:t>
      </w:r>
      <w:r w:rsidR="00EF2BE5">
        <w:t xml:space="preserve">checked in </w:t>
      </w:r>
      <w:r w:rsidR="00EF2BE5" w:rsidRPr="00894D32">
        <w:t>advance</w:t>
      </w:r>
      <w:r w:rsidR="004519FE">
        <w:t xml:space="preserve"> if hot, dry conditions prevail</w:t>
      </w:r>
      <w:r w:rsidR="00EF2BE5" w:rsidRPr="00894D32">
        <w:t>.</w:t>
      </w:r>
      <w:r w:rsidR="007A5C40" w:rsidRPr="00894D32">
        <w:t xml:space="preserve">  </w:t>
      </w:r>
      <w:r w:rsidR="00894D32" w:rsidRPr="00894D32">
        <w:t>We support</w:t>
      </w:r>
      <w:r w:rsidR="007A5C40" w:rsidRPr="00894D32">
        <w:t xml:space="preserve"> </w:t>
      </w:r>
      <w:r w:rsidRPr="00894D32">
        <w:lastRenderedPageBreak/>
        <w:t xml:space="preserve">research </w:t>
      </w:r>
      <w:r w:rsidR="007A5C40" w:rsidRPr="00894D32">
        <w:t xml:space="preserve">communication, </w:t>
      </w:r>
      <w:r w:rsidRPr="00894D32">
        <w:t xml:space="preserve">coordination </w:t>
      </w:r>
      <w:r w:rsidR="007A5C40" w:rsidRPr="00894D32">
        <w:t>and</w:t>
      </w:r>
      <w:r w:rsidRPr="00894D32">
        <w:t xml:space="preserve"> collaboration with other</w:t>
      </w:r>
      <w:r w:rsidR="005933F2" w:rsidRPr="00894D32">
        <w:t>s</w:t>
      </w:r>
      <w:r w:rsidR="00857FDF" w:rsidRPr="00894D32">
        <w:t xml:space="preserve"> in Colorado and Wyoming</w:t>
      </w:r>
      <w:r w:rsidRPr="00894D32">
        <w:t xml:space="preserve"> who are </w:t>
      </w:r>
      <w:r w:rsidR="00194A6C" w:rsidRPr="00894D32">
        <w:t>monitoring</w:t>
      </w:r>
      <w:r w:rsidRPr="00894D32">
        <w:t xml:space="preserve"> </w:t>
      </w:r>
      <w:r w:rsidR="00A734D5" w:rsidRPr="00894D32">
        <w:t xml:space="preserve">and managing </w:t>
      </w:r>
      <w:r w:rsidRPr="00894D32">
        <w:t>COBP</w:t>
      </w:r>
      <w:r w:rsidR="00A734D5" w:rsidRPr="00894D32">
        <w:t>.</w:t>
      </w:r>
      <w:r w:rsidR="007A5C40">
        <w:t xml:space="preserve"> </w:t>
      </w:r>
    </w:p>
    <w:p w14:paraId="6F2967B7" w14:textId="77777777" w:rsidR="001F4F2E" w:rsidRDefault="00C918AE">
      <w:pPr>
        <w:spacing w:after="0" w:line="259" w:lineRule="auto"/>
        <w:ind w:left="0" w:firstLine="0"/>
      </w:pPr>
      <w:r>
        <w:t xml:space="preserve"> </w:t>
      </w:r>
      <w:r>
        <w:tab/>
      </w:r>
      <w:r>
        <w:rPr>
          <w:b/>
        </w:rPr>
        <w:t xml:space="preserve"> </w:t>
      </w:r>
    </w:p>
    <w:p w14:paraId="227CB897" w14:textId="77777777" w:rsidR="001F4F2E" w:rsidRDefault="00C918AE">
      <w:pPr>
        <w:pStyle w:val="Heading1"/>
        <w:spacing w:after="34"/>
        <w:ind w:right="218"/>
        <w:jc w:val="center"/>
      </w:pPr>
      <w:bookmarkStart w:id="503" w:name="_Toc160515023"/>
      <w:r>
        <w:t>ACKNOWLEDGEMENTS</w:t>
      </w:r>
      <w:bookmarkEnd w:id="503"/>
      <w:r>
        <w:t xml:space="preserve"> </w:t>
      </w:r>
    </w:p>
    <w:p w14:paraId="25C23BEB" w14:textId="3EB0D8DF" w:rsidR="001F4F2E" w:rsidRDefault="00C918AE">
      <w:pPr>
        <w:ind w:left="9" w:right="208"/>
      </w:pPr>
      <w:r>
        <w:t xml:space="preserve"> </w:t>
      </w:r>
      <w:r>
        <w:tab/>
        <w:t>Monitoring and analysis of C</w:t>
      </w:r>
      <w:r w:rsidR="003A0038">
        <w:t xml:space="preserve">OBP trends continued in </w:t>
      </w:r>
      <w:r w:rsidR="00E76744">
        <w:t>202</w:t>
      </w:r>
      <w:r w:rsidR="00E734CC">
        <w:t>3</w:t>
      </w:r>
      <w:r>
        <w:t xml:space="preserve"> under </w:t>
      </w:r>
      <w:r w:rsidR="003A0038">
        <w:t xml:space="preserve">a </w:t>
      </w:r>
      <w:r>
        <w:t>cooperative agreement between the U.S. Fish and Wildlife Service and Wyoming Natural Diversity Database with the coordination of Alex Schubert and Pamela Sponholtz, and the support of the F. E.  Warren Air Force Base (WAFB; U.S. Air Force, Department of Defense)</w:t>
      </w:r>
      <w:r w:rsidR="00AC58AE">
        <w:t>.</w:t>
      </w:r>
      <w:r>
        <w:t xml:space="preserve">  Coordination in prior years was </w:t>
      </w:r>
      <w:r w:rsidR="00E646D6">
        <w:t xml:space="preserve">provided </w:t>
      </w:r>
      <w:r>
        <w:t xml:space="preserve">by Tim Grosch, John McKinley, Jennifer Howenstine, Lori Ford, Cathryn Pesenti, Tom Smith, Walt Lenz and Bill Metz in the Environmental Element, Francis E. Warren Air Force Base. </w:t>
      </w:r>
    </w:p>
    <w:p w14:paraId="27816FA7" w14:textId="77777777" w:rsidR="001F4F2E" w:rsidRDefault="00C918AE">
      <w:pPr>
        <w:spacing w:after="0" w:line="259" w:lineRule="auto"/>
        <w:ind w:left="0" w:firstLine="0"/>
      </w:pPr>
      <w:r>
        <w:t xml:space="preserve"> </w:t>
      </w:r>
    </w:p>
    <w:p w14:paraId="79AAAB6F" w14:textId="0D14FA56" w:rsidR="00D03DAE" w:rsidRDefault="00C918AE" w:rsidP="00D03DAE">
      <w:pPr>
        <w:ind w:left="9" w:right="208"/>
      </w:pPr>
      <w:r>
        <w:t xml:space="preserve"> </w:t>
      </w:r>
      <w:r>
        <w:tab/>
        <w:t>Annual census monitoring of COBP</w:t>
      </w:r>
      <w:r>
        <w:rPr>
          <w:i/>
        </w:rPr>
        <w:t xml:space="preserve"> </w:t>
      </w:r>
      <w:r>
        <w:t xml:space="preserve">on WAFB was planned and conducted by Wyoming Natural Diversity Database (WYNDD) as initiated by Hollis Marriott (1986-1992), pursued by Walter Fertig (1993-2000), </w:t>
      </w:r>
      <w:r w:rsidR="004C2049">
        <w:t xml:space="preserve">and continued by Heidel </w:t>
      </w:r>
      <w:r>
        <w:t>with</w:t>
      </w:r>
      <w:r w:rsidR="00113F78">
        <w:t xml:space="preserve"> </w:t>
      </w:r>
      <w:r w:rsidR="004C2049">
        <w:t>critical</w:t>
      </w:r>
      <w:r>
        <w:t xml:space="preserve"> help of many other </w:t>
      </w:r>
      <w:r w:rsidR="003A0038">
        <w:t>botanists</w:t>
      </w:r>
      <w:r>
        <w:t xml:space="preserve"> through the years.  Hollis Marriott kindly provided her perspectives and insights during a revis</w:t>
      </w:r>
      <w:r w:rsidR="00D03DAE">
        <w:t>it to the Base in 2014.</w:t>
      </w:r>
    </w:p>
    <w:p w14:paraId="237FAFD8" w14:textId="77777777" w:rsidR="001F4F2E" w:rsidRDefault="00C918AE" w:rsidP="00D03DAE">
      <w:pPr>
        <w:ind w:left="9" w:right="208"/>
      </w:pPr>
      <w:r>
        <w:t xml:space="preserve"> </w:t>
      </w:r>
    </w:p>
    <w:p w14:paraId="3F5DF0A0" w14:textId="4C05F31A" w:rsidR="001F309D" w:rsidRDefault="00C918AE">
      <w:pPr>
        <w:ind w:left="9" w:right="208"/>
      </w:pPr>
      <w:r>
        <w:t xml:space="preserve"> </w:t>
      </w:r>
      <w:r>
        <w:tab/>
      </w:r>
      <w:r w:rsidR="00AE5173">
        <w:t>Annual COBP census data on WAFB was analyzed using</w:t>
      </w:r>
      <w:r>
        <w:t xml:space="preserve"> Pearson’s correlation coefficient and Spearman’s rank coefficients with climate variables was first performed in 2003 by Scott Laursen (WYNDD) followed by repeat testing of Pearson’s correlation coefficients and added multiple regressions in 2004 and 2005 by Laura Hudson (WYNDD).  </w:t>
      </w:r>
      <w:r w:rsidR="001F309D">
        <w:t>Generalized Additive Model analysis and supporting summary statistics were developed by Zach Wallace (WYNDD) in 20</w:t>
      </w:r>
      <w:r w:rsidR="00851AAC">
        <w:t>19-2021</w:t>
      </w:r>
      <w:r w:rsidR="001F309D">
        <w:t xml:space="preserve">. </w:t>
      </w:r>
      <w:r w:rsidR="00BE41F7">
        <w:t>Tyson Wepprich provided the break-point analysis of census trends (Wepprich 2021).</w:t>
      </w:r>
    </w:p>
    <w:p w14:paraId="182C7F8C" w14:textId="77777777" w:rsidR="001F309D" w:rsidRDefault="001F309D">
      <w:pPr>
        <w:ind w:left="9" w:right="208"/>
      </w:pPr>
    </w:p>
    <w:p w14:paraId="7489C84F" w14:textId="4D6BB231" w:rsidR="001F4F2E" w:rsidRDefault="00AE5173" w:rsidP="001F309D">
      <w:pPr>
        <w:ind w:left="9" w:right="208" w:firstLine="711"/>
      </w:pPr>
      <w:r>
        <w:t xml:space="preserve">Annual COBP demographic data on WAFB was analyzed using population viability analysis </w:t>
      </w:r>
      <w:r w:rsidR="001F309D">
        <w:t xml:space="preserve">(PVA) </w:t>
      </w:r>
      <w:r>
        <w:t xml:space="preserve">in a master thesis by Sandra Floyd </w:t>
      </w:r>
      <w:r w:rsidR="005740DD">
        <w:t xml:space="preserve">(Colorado State University) </w:t>
      </w:r>
      <w:r>
        <w:t xml:space="preserve">in </w:t>
      </w:r>
      <w:r w:rsidR="005740DD">
        <w:t>1992-1994</w:t>
      </w:r>
      <w:r w:rsidR="001F309D">
        <w:t xml:space="preserve"> (Floyd 1995, Floyd and Rank 1998).  Census data </w:t>
      </w:r>
      <w:r>
        <w:t xml:space="preserve">collected in this study </w:t>
      </w:r>
      <w:r w:rsidR="001F309D">
        <w:t xml:space="preserve">has also been used for PVA </w:t>
      </w:r>
      <w:r>
        <w:t>starting in 2007 and most recently in 2021 by Tyson Wepprich (Oregon State University), updated in tandem with this study by Alice Stears</w:t>
      </w:r>
      <w:r w:rsidR="005740DD">
        <w:t xml:space="preserve"> (University of Wyoming)</w:t>
      </w:r>
      <w:r>
        <w:t xml:space="preserve">. </w:t>
      </w:r>
      <w:r w:rsidR="00A92EDA">
        <w:t>New</w:t>
      </w:r>
      <w:r w:rsidR="00536F10">
        <w:t xml:space="preserve"> d</w:t>
      </w:r>
      <w:r>
        <w:t xml:space="preserve">emographic data </w:t>
      </w:r>
      <w:r w:rsidR="00A92EDA">
        <w:t xml:space="preserve">was </w:t>
      </w:r>
      <w:r>
        <w:t>collect</w:t>
      </w:r>
      <w:r w:rsidR="00A92EDA">
        <w:t>ed</w:t>
      </w:r>
      <w:r>
        <w:t xml:space="preserve"> and PVA work </w:t>
      </w:r>
      <w:r w:rsidR="00A92EDA">
        <w:t xml:space="preserve">on it </w:t>
      </w:r>
      <w:r>
        <w:t xml:space="preserve">was </w:t>
      </w:r>
      <w:r w:rsidR="00536F10">
        <w:t>conducted</w:t>
      </w:r>
      <w:r>
        <w:t xml:space="preserve"> in Daniel Laughlin’s lab</w:t>
      </w:r>
      <w:r w:rsidR="005740DD">
        <w:t xml:space="preserve"> by Alice Stears</w:t>
      </w:r>
      <w:r w:rsidR="00A92EDA">
        <w:t xml:space="preserve">. </w:t>
      </w:r>
      <w:r w:rsidR="005740DD">
        <w:t>Laughlin</w:t>
      </w:r>
      <w:r>
        <w:t xml:space="preserve"> also prepared Figure 3.</w:t>
      </w:r>
    </w:p>
    <w:p w14:paraId="64D66C8B" w14:textId="77777777" w:rsidR="001F4F2E" w:rsidRDefault="00C918AE">
      <w:pPr>
        <w:spacing w:after="0" w:line="259" w:lineRule="auto"/>
        <w:ind w:left="0" w:firstLine="0"/>
      </w:pPr>
      <w:r>
        <w:t xml:space="preserve"> </w:t>
      </w:r>
    </w:p>
    <w:p w14:paraId="110EF56D" w14:textId="379FF112" w:rsidR="001F4F2E" w:rsidRDefault="00C918AE">
      <w:pPr>
        <w:ind w:left="9" w:right="208"/>
      </w:pPr>
      <w:r>
        <w:t xml:space="preserve"> </w:t>
      </w:r>
      <w:r>
        <w:tab/>
        <w:t xml:space="preserve">This monitoring project benefited from the pilot monitoring of COBP that was conducted by Robert Dorn and Robert Lichvar (Mountain West Environmental Services), and the management response research of Linda Munk, Leah Burgess and Ann Hild (University of Wyoming).  </w:t>
      </w:r>
    </w:p>
    <w:p w14:paraId="05EA23C7" w14:textId="77777777" w:rsidR="001F4F2E" w:rsidRDefault="00C918AE">
      <w:pPr>
        <w:spacing w:after="0" w:line="259" w:lineRule="auto"/>
        <w:ind w:left="0" w:firstLine="0"/>
      </w:pPr>
      <w:r>
        <w:t xml:space="preserve"> </w:t>
      </w:r>
    </w:p>
    <w:p w14:paraId="026B4038" w14:textId="1309EBC9" w:rsidR="001F4F2E" w:rsidRDefault="00C918AE">
      <w:pPr>
        <w:spacing w:after="236"/>
        <w:ind w:left="9" w:right="208"/>
        <w:rPr>
          <w:b/>
        </w:rPr>
      </w:pPr>
      <w:r>
        <w:t xml:space="preserve"> </w:t>
      </w:r>
      <w:r>
        <w:tab/>
      </w:r>
      <w:r w:rsidR="00D54BEE">
        <w:t>Earlier</w:t>
      </w:r>
      <w:r>
        <w:t xml:space="preserve"> reports benefited from reviews by </w:t>
      </w:r>
      <w:r w:rsidR="00A92EDA">
        <w:t xml:space="preserve">Alex Schubert (FWS), </w:t>
      </w:r>
      <w:r w:rsidR="003D5817">
        <w:t xml:space="preserve">Julie Reeves (FWS), </w:t>
      </w:r>
      <w:r>
        <w:t>Tim Grosch (FWS), John McKinley (WAFB), Jennifer Howenstine (WAFB), Lori Ford (WAFB), Cathryn Pesenti (WAFB), Gary Beauvais (WYNDD), and Ken Gerow (University of Wyoming).  The discussions, information exchanges and consultations with all researchers working on COBP are gratefully acknowledged.</w:t>
      </w:r>
    </w:p>
    <w:p w14:paraId="678B5D4A" w14:textId="77777777" w:rsidR="005D6835" w:rsidRDefault="005D6835">
      <w:pPr>
        <w:spacing w:after="236"/>
        <w:ind w:left="9" w:right="208"/>
      </w:pPr>
    </w:p>
    <w:p w14:paraId="6886BB85" w14:textId="77777777" w:rsidR="001F4F2E" w:rsidRDefault="00C918AE">
      <w:pPr>
        <w:pStyle w:val="Heading1"/>
        <w:spacing w:after="34"/>
        <w:ind w:right="216"/>
        <w:jc w:val="center"/>
      </w:pPr>
      <w:bookmarkStart w:id="504" w:name="_Toc160515024"/>
      <w:r>
        <w:t>LITERATURE CITED</w:t>
      </w:r>
      <w:bookmarkEnd w:id="504"/>
      <w:r>
        <w:t xml:space="preserve"> </w:t>
      </w:r>
    </w:p>
    <w:p w14:paraId="7DC9C234" w14:textId="77777777" w:rsidR="00D5726C" w:rsidRDefault="00D5726C" w:rsidP="00D5726C">
      <w:pPr>
        <w:ind w:left="720" w:right="202" w:hanging="720"/>
      </w:pPr>
      <w:r w:rsidRPr="00D5726C">
        <w:t xml:space="preserve">Bahlai, C. A., and E. F. Zipkin. 2020. The Dynamic Shift Detector: An algorithm to identify changes in parameter values governing populations. PLOS Computational Biology </w:t>
      </w:r>
      <w:proofErr w:type="gramStart"/>
      <w:r w:rsidRPr="00D5726C">
        <w:t>16:e</w:t>
      </w:r>
      <w:proofErr w:type="gramEnd"/>
      <w:r w:rsidRPr="00D5726C">
        <w:t>1007542.</w:t>
      </w:r>
    </w:p>
    <w:p w14:paraId="66CD59CC" w14:textId="08A35A3E" w:rsidR="001F4F2E" w:rsidRDefault="00C918AE" w:rsidP="00D5726C">
      <w:pPr>
        <w:ind w:left="720" w:right="202" w:hanging="720"/>
      </w:pPr>
      <w:r>
        <w:t xml:space="preserve">Brown, G. 1999. Exploratory molecular characterization of </w:t>
      </w:r>
      <w:r>
        <w:rPr>
          <w:i/>
        </w:rPr>
        <w:t xml:space="preserve">Gaura neomexicana </w:t>
      </w:r>
      <w:r>
        <w:t xml:space="preserve">ssp. </w:t>
      </w:r>
      <w:r>
        <w:rPr>
          <w:i/>
        </w:rPr>
        <w:t>coloradensis</w:t>
      </w:r>
      <w:r w:rsidR="00EE5C32">
        <w:t xml:space="preserve"> -</w:t>
      </w:r>
      <w:r>
        <w:t xml:space="preserve"> variability in the F. E.  Warren Air Force Base populations.  Report prepared for F. E.  Warren Air Force Base by the Dept. of Botany, University of Wyoming, Laramie, WY. </w:t>
      </w:r>
    </w:p>
    <w:p w14:paraId="6EFAE583" w14:textId="77777777" w:rsidR="001F4F2E" w:rsidRDefault="00C918AE">
      <w:pPr>
        <w:ind w:left="719" w:right="208" w:hanging="720"/>
      </w:pPr>
      <w:r>
        <w:t xml:space="preserve">Brown, G. 2000. Inter-simple Sequence Repeat (ISSR) variation in three populations of </w:t>
      </w:r>
      <w:r>
        <w:rPr>
          <w:i/>
        </w:rPr>
        <w:t xml:space="preserve">Gaura  neomexicana </w:t>
      </w:r>
      <w:r>
        <w:t>ssp</w:t>
      </w:r>
      <w:r>
        <w:rPr>
          <w:i/>
        </w:rPr>
        <w:t>. coloradensis</w:t>
      </w:r>
      <w:r>
        <w:t xml:space="preserve">, F. E.  Warren Air Force Base, Cheyenne, Wyoming.  Report prepared for F. E.  Warren Air Force Base by the Dept. of Botany, University of Wyoming, Laramie. </w:t>
      </w:r>
    </w:p>
    <w:p w14:paraId="2A43BCD7" w14:textId="77777777" w:rsidR="00BF56EA" w:rsidRDefault="00BF56EA" w:rsidP="00BF56EA">
      <w:pPr>
        <w:ind w:left="14" w:hanging="15"/>
        <w:rPr>
          <w:ins w:id="505" w:author="Stears, Alice E" w:date="2024-03-29T11:51:00Z"/>
          <w:szCs w:val="24"/>
        </w:rPr>
      </w:pPr>
      <w:r w:rsidRPr="00BF56EA">
        <w:rPr>
          <w:szCs w:val="24"/>
        </w:rPr>
        <w:t xml:space="preserve">Curtis, C.J. and G.L. Simpson. 2014. Trends in bulk deposition of acidity in the UK, 1988–2007, </w:t>
      </w:r>
      <w:r w:rsidRPr="00BF56EA">
        <w:rPr>
          <w:szCs w:val="24"/>
        </w:rPr>
        <w:tab/>
        <w:t>assessed using additive models. Ecological Indicators 37:274-286.</w:t>
      </w:r>
    </w:p>
    <w:p w14:paraId="6FB698C4" w14:textId="21EBF37F" w:rsidR="0040565C" w:rsidRPr="00BF56EA" w:rsidRDefault="0040565C" w:rsidP="00BF56EA">
      <w:pPr>
        <w:ind w:left="14" w:hanging="15"/>
        <w:rPr>
          <w:szCs w:val="24"/>
        </w:rPr>
      </w:pPr>
      <w:ins w:id="506" w:author="Stears, Alice E" w:date="2024-03-29T11:51:00Z">
        <w:r>
          <w:rPr>
            <w:szCs w:val="24"/>
          </w:rPr>
          <w:t xml:space="preserve">Dibner, </w:t>
        </w:r>
      </w:ins>
      <w:ins w:id="507" w:author="Stears, Alice E" w:date="2024-03-29T11:52:00Z">
        <w:r>
          <w:rPr>
            <w:szCs w:val="24"/>
          </w:rPr>
          <w:t xml:space="preserve">R. R., </w:t>
        </w:r>
        <w:r>
          <w:t xml:space="preserve">M. L. </w:t>
        </w:r>
        <w:proofErr w:type="spellStart"/>
        <w:r>
          <w:t>DeMarche</w:t>
        </w:r>
        <w:proofErr w:type="spellEnd"/>
        <w:r>
          <w:t xml:space="preserve">, </w:t>
        </w:r>
        <w:proofErr w:type="spellStart"/>
        <w:r>
          <w:t>A.</w:t>
        </w:r>
        <w:proofErr w:type="gramStart"/>
        <w:r>
          <w:t>M.Louthan</w:t>
        </w:r>
        <w:proofErr w:type="spellEnd"/>
        <w:proofErr w:type="gramEnd"/>
        <w:r>
          <w:t xml:space="preserve">, and D.F. </w:t>
        </w:r>
        <w:proofErr w:type="spellStart"/>
        <w:r>
          <w:t>Doak</w:t>
        </w:r>
        <w:proofErr w:type="spellEnd"/>
        <w:r>
          <w:t>. 2019.Multiple mechanisms confer stability to isolated populations of a rare endemic plant. Ecological Monographs 89(2</w:t>
        </w:r>
        <w:proofErr w:type="gramStart"/>
        <w:r>
          <w:t>):e</w:t>
        </w:r>
        <w:proofErr w:type="gramEnd"/>
        <w:r>
          <w:t>01360. 10.1002/ecm.1360</w:t>
        </w:r>
      </w:ins>
    </w:p>
    <w:p w14:paraId="03B04D77" w14:textId="77777777" w:rsidR="001F4F2E" w:rsidRPr="00B65BB5" w:rsidRDefault="00212B7A">
      <w:pPr>
        <w:ind w:left="9" w:right="208"/>
      </w:pPr>
      <w:r>
        <w:t>Fertig, W. 2000</w:t>
      </w:r>
      <w:r w:rsidR="00C918AE" w:rsidRPr="00B65BB5">
        <w:t>. Status review of the Colorado butterfly plant (</w:t>
      </w:r>
      <w:r w:rsidR="00C918AE" w:rsidRPr="00B65BB5">
        <w:rPr>
          <w:i/>
        </w:rPr>
        <w:t xml:space="preserve">Gaura neomexicana </w:t>
      </w:r>
      <w:r w:rsidR="00C918AE" w:rsidRPr="00B65BB5">
        <w:t xml:space="preserve">ssp.  </w:t>
      </w:r>
    </w:p>
    <w:p w14:paraId="1D987B0A" w14:textId="77777777" w:rsidR="001F4F2E" w:rsidRPr="00B65BB5" w:rsidRDefault="00C918AE">
      <w:pPr>
        <w:ind w:left="730" w:right="208"/>
      </w:pPr>
      <w:r w:rsidRPr="00B65BB5">
        <w:rPr>
          <w:i/>
        </w:rPr>
        <w:t>coloradensis</w:t>
      </w:r>
      <w:r w:rsidRPr="00B65BB5">
        <w:t xml:space="preserve">). Report prepared for the Wyoming Cooperative Fish and Wildlife Research Unit, US Fish and Wildlife Service, and Wyoming Game and Fish Department by the Wyoming Natural Diversity Database, Laramie. </w:t>
      </w:r>
    </w:p>
    <w:p w14:paraId="7DB4F9EF" w14:textId="77777777" w:rsidR="001F4F2E" w:rsidRDefault="00C918AE">
      <w:pPr>
        <w:ind w:left="9" w:right="208"/>
      </w:pPr>
      <w:r>
        <w:t xml:space="preserve">Floyd, S. K. 1995. Population structure, dynamics, and genetics of </w:t>
      </w:r>
      <w:r>
        <w:rPr>
          <w:i/>
        </w:rPr>
        <w:t xml:space="preserve">Gaura neomexicana </w:t>
      </w:r>
      <w:r>
        <w:t xml:space="preserve">ssp. </w:t>
      </w:r>
      <w:r>
        <w:rPr>
          <w:i/>
        </w:rPr>
        <w:t xml:space="preserve"> </w:t>
      </w:r>
      <w:r>
        <w:rPr>
          <w:i/>
        </w:rPr>
        <w:tab/>
        <w:t>coloradensis</w:t>
      </w:r>
      <w:r>
        <w:t xml:space="preserve"> (Onagraceae), a rare semelparous perennial. Master Thesis, Dept. of  </w:t>
      </w:r>
    </w:p>
    <w:p w14:paraId="22E534B8" w14:textId="77777777" w:rsidR="001F4F2E" w:rsidRDefault="00C918AE">
      <w:pPr>
        <w:tabs>
          <w:tab w:val="center" w:pos="4903"/>
        </w:tabs>
        <w:ind w:left="-1" w:firstLine="0"/>
      </w:pPr>
      <w:r>
        <w:t xml:space="preserve"> </w:t>
      </w:r>
      <w:r>
        <w:tab/>
        <w:t xml:space="preserve">Environmental, Population, and Organismic Biology, University of Colorado, Boulder.  </w:t>
      </w:r>
    </w:p>
    <w:p w14:paraId="4E244A17" w14:textId="77777777" w:rsidR="001F4F2E" w:rsidRPr="00B65BB5" w:rsidRDefault="00C918AE">
      <w:pPr>
        <w:ind w:left="9" w:right="208"/>
      </w:pPr>
      <w:r w:rsidRPr="00B65BB5">
        <w:t xml:space="preserve">Floyd, S.K. and T. Ranker. 1998. Analysis of a transition matrix model for </w:t>
      </w:r>
      <w:r w:rsidRPr="00B65BB5">
        <w:rPr>
          <w:i/>
        </w:rPr>
        <w:t xml:space="preserve">Gaura neomexicana  </w:t>
      </w:r>
      <w:r w:rsidRPr="00B65BB5">
        <w:t xml:space="preserve"> </w:t>
      </w:r>
      <w:r w:rsidRPr="00B65BB5">
        <w:tab/>
        <w:t xml:space="preserve">ssp. </w:t>
      </w:r>
      <w:r w:rsidRPr="00B65BB5">
        <w:rPr>
          <w:i/>
        </w:rPr>
        <w:t>coloradensis</w:t>
      </w:r>
      <w:r w:rsidRPr="00B65BB5">
        <w:t xml:space="preserve"> (Onagraceae) reveals spatial and temporal demographic variability.   </w:t>
      </w:r>
    </w:p>
    <w:p w14:paraId="613B26A0" w14:textId="77777777" w:rsidR="001F4F2E" w:rsidRPr="00B65BB5" w:rsidRDefault="00C918AE">
      <w:pPr>
        <w:tabs>
          <w:tab w:val="center" w:pos="3446"/>
        </w:tabs>
        <w:ind w:left="-1" w:firstLine="0"/>
      </w:pPr>
      <w:r w:rsidRPr="00B65BB5">
        <w:t xml:space="preserve"> </w:t>
      </w:r>
      <w:r w:rsidRPr="00B65BB5">
        <w:tab/>
        <w:t>International Jou</w:t>
      </w:r>
      <w:r w:rsidR="00EE5C32" w:rsidRPr="00B65BB5">
        <w:t xml:space="preserve">rnal of Plant Sciences 159 (5): </w:t>
      </w:r>
      <w:r w:rsidRPr="00B65BB5">
        <w:t xml:space="preserve">853-863. </w:t>
      </w:r>
    </w:p>
    <w:p w14:paraId="3545B2E6" w14:textId="77777777" w:rsidR="001F4F2E" w:rsidRPr="00D123CF" w:rsidRDefault="00C918AE">
      <w:pPr>
        <w:ind w:left="719" w:right="208" w:hanging="720"/>
      </w:pPr>
      <w:r w:rsidRPr="00D123CF">
        <w:t>Gerber, L. and M. Gonzalez-Suarez. 2010. Population viability analysis: origins and contributions. Na</w:t>
      </w:r>
      <w:r w:rsidR="00EE5C32" w:rsidRPr="00D123CF">
        <w:t xml:space="preserve">ture Education Knowledge 3(10): </w:t>
      </w:r>
      <w:r w:rsidRPr="00D123CF">
        <w:t xml:space="preserve">15-18. </w:t>
      </w:r>
    </w:p>
    <w:p w14:paraId="4DECF52D" w14:textId="77777777" w:rsidR="001F4F2E" w:rsidRDefault="00C918AE" w:rsidP="00075B0B">
      <w:pPr>
        <w:spacing w:after="0"/>
        <w:ind w:left="719" w:right="208" w:hanging="720"/>
      </w:pPr>
      <w:r>
        <w:t>Heidel, B.  2007.  19-year population trends of a short-lived riparian species, Colorado butterfly plant (</w:t>
      </w:r>
      <w:r>
        <w:rPr>
          <w:i/>
        </w:rPr>
        <w:t xml:space="preserve">Gaura neomexicana </w:t>
      </w:r>
      <w:r>
        <w:t xml:space="preserve">ssp. </w:t>
      </w:r>
      <w:r>
        <w:rPr>
          <w:i/>
        </w:rPr>
        <w:t>coloradensis</w:t>
      </w:r>
      <w:r>
        <w:t xml:space="preserve">; Onagraceae) on F. E.  Warren Air Force Base, Laramie County, Wyoming. Prepared for the U.S. Air Force by the Wyoming Natural Diversity Database, Laramie. </w:t>
      </w:r>
    </w:p>
    <w:p w14:paraId="16868E1A" w14:textId="77777777" w:rsidR="001F4F2E" w:rsidRPr="00EF71BD" w:rsidRDefault="00C918AE">
      <w:pPr>
        <w:ind w:left="719" w:right="208" w:hanging="720"/>
      </w:pPr>
      <w:r w:rsidRPr="00EF71BD">
        <w:t>Heidel, B. and J. Handley. 2011. 23-year population trends of Colorado butterfly plant (</w:t>
      </w:r>
      <w:r w:rsidRPr="00EF71BD">
        <w:rPr>
          <w:i/>
        </w:rPr>
        <w:t xml:space="preserve">Gaura neomexicana </w:t>
      </w:r>
      <w:r w:rsidRPr="00EF71BD">
        <w:t xml:space="preserve">ssp. </w:t>
      </w:r>
      <w:r w:rsidRPr="00EF71BD">
        <w:rPr>
          <w:i/>
        </w:rPr>
        <w:t xml:space="preserve">coloradensis; </w:t>
      </w:r>
      <w:r w:rsidRPr="00EF71BD">
        <w:t xml:space="preserve">Onagraceae), a short-lived riparian species on F. E.  Warren Air Force Base. Prepared for F. E.  Warren Air Force Base by the Wyoming Natural Diversity Database (University of Wyoming), Laramie, WY. </w:t>
      </w:r>
    </w:p>
    <w:p w14:paraId="43062B40" w14:textId="77777777" w:rsidR="005933F2" w:rsidRPr="006B441B" w:rsidRDefault="00C918AE" w:rsidP="005933F2">
      <w:pPr>
        <w:ind w:left="729" w:right="202" w:hanging="720"/>
      </w:pPr>
      <w:r w:rsidRPr="006B441B">
        <w:t>Heidel, B., L. Tronstad and J. Handley. 2011. Flea beetle (</w:t>
      </w:r>
      <w:proofErr w:type="spellStart"/>
      <w:r w:rsidRPr="006B441B">
        <w:rPr>
          <w:i/>
        </w:rPr>
        <w:t>Altica</w:t>
      </w:r>
      <w:proofErr w:type="spellEnd"/>
      <w:r w:rsidRPr="006B441B">
        <w:t xml:space="preserve"> spp.) herbivory on a threatened plant, F. E.  Warren Air Force Base, Wyoming. Natural Areas Journal 31: 283-287. </w:t>
      </w:r>
    </w:p>
    <w:p w14:paraId="4F0FB2E6" w14:textId="6E141807" w:rsidR="00E23A6E" w:rsidRDefault="00E23A6E" w:rsidP="00E23A6E">
      <w:pPr>
        <w:ind w:left="719" w:right="208" w:hanging="720"/>
      </w:pPr>
      <w:r w:rsidRPr="002C396C">
        <w:t>Heidel, B.</w:t>
      </w:r>
      <w:r>
        <w:t>, J. Handley and</w:t>
      </w:r>
      <w:r w:rsidRPr="002C396C">
        <w:t xml:space="preserve"> D. Tuthill. </w:t>
      </w:r>
      <w:r>
        <w:t>2019</w:t>
      </w:r>
      <w:r w:rsidRPr="002C396C">
        <w:t>. 3</w:t>
      </w:r>
      <w:r>
        <w:t>1</w:t>
      </w:r>
      <w:r w:rsidRPr="002C396C">
        <w:t>-year population trends of Colorado butterfly plant (</w:t>
      </w:r>
      <w:r w:rsidRPr="002C396C">
        <w:rPr>
          <w:i/>
        </w:rPr>
        <w:t>Oenothera coloradensis</w:t>
      </w:r>
      <w:r w:rsidRPr="002C396C">
        <w:t xml:space="preserve">; Onagraceae), a short-lived riparian species on F. E.  Warren Air Force Base. Prepared for U.S. Fish and Wildlife Service and F. E.  Warren </w:t>
      </w:r>
      <w:r w:rsidRPr="002C396C">
        <w:lastRenderedPageBreak/>
        <w:t>Air Force Base by the Wyoming Natural Diversity Database (University of Wyoming), Laramie, WY.</w:t>
      </w:r>
    </w:p>
    <w:p w14:paraId="5EB60BBE" w14:textId="73B6E069" w:rsidR="002C396C" w:rsidRDefault="002C396C">
      <w:pPr>
        <w:ind w:left="719" w:right="208" w:hanging="720"/>
      </w:pPr>
      <w:r w:rsidRPr="002C396C">
        <w:t>Heidel, B.</w:t>
      </w:r>
      <w:r w:rsidR="00E23A6E">
        <w:t xml:space="preserve">, </w:t>
      </w:r>
      <w:r w:rsidR="00E23A6E" w:rsidRPr="002C396C">
        <w:t>D. Tuthill</w:t>
      </w:r>
      <w:r w:rsidR="00E23A6E">
        <w:t xml:space="preserve"> and Z</w:t>
      </w:r>
      <w:r w:rsidR="00D740A4">
        <w:t>.</w:t>
      </w:r>
      <w:r w:rsidR="00E23A6E">
        <w:t xml:space="preserve"> Wallace.</w:t>
      </w:r>
      <w:r w:rsidRPr="002C396C">
        <w:t xml:space="preserve"> 20</w:t>
      </w:r>
      <w:r w:rsidR="00EF71BD">
        <w:t>20</w:t>
      </w:r>
      <w:r w:rsidRPr="002C396C">
        <w:t>. 3</w:t>
      </w:r>
      <w:r w:rsidR="00EF71BD">
        <w:t>2</w:t>
      </w:r>
      <w:r w:rsidRPr="002C396C">
        <w:t>-year population trends of Colorado butterfly plant (</w:t>
      </w:r>
      <w:r w:rsidRPr="002C396C">
        <w:rPr>
          <w:i/>
        </w:rPr>
        <w:t>Oenothera coloradensis</w:t>
      </w:r>
      <w:r w:rsidRPr="002C396C">
        <w:t>; Onagraceae), a short-lived riparian species on F. E.  Warren Air Force Base. Prepared for U.S. Fish and Wildlife Service and F. E.  Warren Air Force Base by the Wyoming Natural Diversity Database (University of Wyoming), Laramie, WY.</w:t>
      </w:r>
    </w:p>
    <w:p w14:paraId="33D8445E" w14:textId="1D17267D" w:rsidR="00406267" w:rsidRDefault="00406267" w:rsidP="00406267">
      <w:pPr>
        <w:ind w:left="719" w:right="208" w:hanging="720"/>
      </w:pPr>
      <w:r w:rsidRPr="002C396C">
        <w:t>Heidel, B.</w:t>
      </w:r>
      <w:r>
        <w:t xml:space="preserve">, </w:t>
      </w:r>
      <w:r w:rsidRPr="002C396C">
        <w:t>D. Tuthill</w:t>
      </w:r>
      <w:r>
        <w:t xml:space="preserve"> and Z</w:t>
      </w:r>
      <w:r w:rsidR="00D740A4">
        <w:t>.</w:t>
      </w:r>
      <w:r>
        <w:t xml:space="preserve"> Wallace</w:t>
      </w:r>
      <w:r w:rsidRPr="002C396C">
        <w:t>. 20</w:t>
      </w:r>
      <w:r>
        <w:t>21</w:t>
      </w:r>
      <w:r w:rsidRPr="002C396C">
        <w:t>. 3</w:t>
      </w:r>
      <w:r>
        <w:t>3</w:t>
      </w:r>
      <w:r w:rsidRPr="002C396C">
        <w:t>-year population trends of Colorado butterfly plant (</w:t>
      </w:r>
      <w:r w:rsidRPr="002C396C">
        <w:rPr>
          <w:i/>
        </w:rPr>
        <w:t>Oenothera coloradensis</w:t>
      </w:r>
      <w:r w:rsidRPr="002C396C">
        <w:t>; Onagraceae), a short-lived riparian species on F. E.  Warren Air Force Base. Prepared for U.S. Fish and Wildlife Service and F. E.  Warren Air Force Base by the Wyoming Natural Diversity Database (University of Wyoming), Laramie, WY.</w:t>
      </w:r>
    </w:p>
    <w:p w14:paraId="0312F6F1" w14:textId="39E906E9" w:rsidR="009321E3" w:rsidRDefault="009321E3" w:rsidP="009321E3">
      <w:pPr>
        <w:ind w:left="719" w:right="208" w:hanging="720"/>
      </w:pPr>
      <w:r w:rsidRPr="002C396C">
        <w:t>Heidel, B.</w:t>
      </w:r>
      <w:r>
        <w:t xml:space="preserve">, </w:t>
      </w:r>
      <w:r w:rsidRPr="002C396C">
        <w:t>D. Tuthill</w:t>
      </w:r>
      <w:r>
        <w:t xml:space="preserve"> and Z</w:t>
      </w:r>
      <w:r w:rsidR="00D740A4">
        <w:t>.</w:t>
      </w:r>
      <w:r>
        <w:t xml:space="preserve"> Wallace</w:t>
      </w:r>
      <w:r w:rsidRPr="002C396C">
        <w:t>. 20</w:t>
      </w:r>
      <w:r>
        <w:t>22</w:t>
      </w:r>
      <w:r w:rsidRPr="002C396C">
        <w:t>. 3</w:t>
      </w:r>
      <w:r>
        <w:t>4</w:t>
      </w:r>
      <w:r w:rsidRPr="002C396C">
        <w:t>-year population trends of Colorado butterfly plant (</w:t>
      </w:r>
      <w:r w:rsidRPr="002C396C">
        <w:rPr>
          <w:i/>
        </w:rPr>
        <w:t>Oenothera coloradensis</w:t>
      </w:r>
      <w:r w:rsidRPr="002C396C">
        <w:t>; Onagraceae), a short-lived riparian species on F. E.  Warren Air Force Base. Prepared for U.S. Fish and Wildlife Service and F. E.  Warren Air Force Base by the Wyoming Natural Diversity Database (University of Wyoming), Laramie, WY.</w:t>
      </w:r>
      <w:r w:rsidR="00CD30C9">
        <w:t xml:space="preserve"> </w:t>
      </w:r>
    </w:p>
    <w:p w14:paraId="07D15828" w14:textId="73DA2967" w:rsidR="00E734CC" w:rsidRDefault="00E734CC" w:rsidP="00E734CC">
      <w:pPr>
        <w:ind w:left="719" w:right="208" w:hanging="720"/>
      </w:pPr>
      <w:r w:rsidRPr="002C396C">
        <w:t>Heidel, B.</w:t>
      </w:r>
      <w:r>
        <w:t xml:space="preserve">, </w:t>
      </w:r>
      <w:r w:rsidRPr="002C396C">
        <w:t>D. Tuthill</w:t>
      </w:r>
      <w:r>
        <w:t xml:space="preserve"> and A. Stears</w:t>
      </w:r>
      <w:r w:rsidRPr="002C396C">
        <w:t>. 20</w:t>
      </w:r>
      <w:r>
        <w:t>23</w:t>
      </w:r>
      <w:r w:rsidRPr="002C396C">
        <w:t>. 3</w:t>
      </w:r>
      <w:r>
        <w:t>5</w:t>
      </w:r>
      <w:r w:rsidRPr="002C396C">
        <w:t>-year population trends of Colorado butterfly plant (</w:t>
      </w:r>
      <w:r w:rsidRPr="002C396C">
        <w:rPr>
          <w:i/>
        </w:rPr>
        <w:t>Oenothera coloradensis</w:t>
      </w:r>
      <w:r w:rsidRPr="002C396C">
        <w:t>; Onagraceae), a short-lived riparian species on F. E.  Warren Air Force Base. Prepared for U.S. Fish and Wildlife Service and F. E.  Warren Air Force Base by the Wyoming Natural Diversity Database (University of Wyoming), Laramie, WY.</w:t>
      </w:r>
      <w:r>
        <w:t xml:space="preserve"> </w:t>
      </w:r>
    </w:p>
    <w:p w14:paraId="08ED5B88" w14:textId="77777777" w:rsidR="001F4F2E" w:rsidRDefault="00C918AE">
      <w:pPr>
        <w:ind w:left="9" w:right="208"/>
      </w:pPr>
      <w:r>
        <w:t>Marriott, H. 1988. Monitoring of Colorado butterfly plant (</w:t>
      </w:r>
      <w:r>
        <w:rPr>
          <w:i/>
        </w:rPr>
        <w:t xml:space="preserve">Gaura neomexicana </w:t>
      </w:r>
      <w:r>
        <w:t xml:space="preserve">ssp. </w:t>
      </w:r>
    </w:p>
    <w:p w14:paraId="14DD2C47" w14:textId="77777777" w:rsidR="001F4F2E" w:rsidRDefault="00C918AE">
      <w:pPr>
        <w:ind w:left="730" w:right="208"/>
      </w:pPr>
      <w:r>
        <w:rPr>
          <w:i/>
        </w:rPr>
        <w:t>coloradensis</w:t>
      </w:r>
      <w:r>
        <w:t xml:space="preserve">) on F. E.  Warren Air Force Base, 1984-1988. Report prepared for the US Air Force by the Wyoming Natural Diversity Database, Laramie.   </w:t>
      </w:r>
    </w:p>
    <w:p w14:paraId="5805C24C" w14:textId="77777777" w:rsidR="00F13B71" w:rsidRDefault="00F13B71" w:rsidP="00CD30C9">
      <w:pPr>
        <w:ind w:right="208"/>
        <w:contextualSpacing/>
      </w:pPr>
      <w:r>
        <w:t>R Core Team (2023). R: A language and environment for statistical computing. R</w:t>
      </w:r>
    </w:p>
    <w:p w14:paraId="6FFBD558" w14:textId="77777777" w:rsidR="00F13B71" w:rsidRDefault="00F13B71" w:rsidP="00F13B71">
      <w:pPr>
        <w:ind w:left="730" w:right="208"/>
        <w:contextualSpacing/>
      </w:pPr>
      <w:r>
        <w:t xml:space="preserve">  Foundation for Statistical Computing, Vienna, Austria. URL</w:t>
      </w:r>
    </w:p>
    <w:p w14:paraId="4A60FF9D" w14:textId="367D4D9D" w:rsidR="00F13B71" w:rsidRDefault="00F13B71" w:rsidP="00F13B71">
      <w:pPr>
        <w:ind w:left="730" w:right="208"/>
        <w:contextualSpacing/>
      </w:pPr>
      <w:r>
        <w:t xml:space="preserve">  </w:t>
      </w:r>
      <w:hyperlink r:id="rId74" w:history="1">
        <w:r w:rsidR="00F43259" w:rsidRPr="00512E2C">
          <w:rPr>
            <w:rStyle w:val="Hyperlink"/>
          </w:rPr>
          <w:t>https://www.R-project.org/</w:t>
        </w:r>
      </w:hyperlink>
      <w:r>
        <w:t>.</w:t>
      </w:r>
      <w:r w:rsidR="00CD30C9">
        <w:t xml:space="preserve"> </w:t>
      </w:r>
    </w:p>
    <w:p w14:paraId="0B85FE78" w14:textId="0D8F1A3C" w:rsidR="00F43259" w:rsidRPr="00CD30C9" w:rsidRDefault="00F43259" w:rsidP="00CD30C9">
      <w:pPr>
        <w:widowControl w:val="0"/>
        <w:autoSpaceDE w:val="0"/>
        <w:autoSpaceDN w:val="0"/>
        <w:adjustRightInd w:val="0"/>
        <w:spacing w:before="120" w:after="100"/>
        <w:ind w:left="480" w:hanging="480"/>
        <w:contextualSpacing/>
        <w:rPr>
          <w:noProof/>
          <w:color w:val="000000" w:themeColor="text1"/>
        </w:rPr>
      </w:pPr>
      <w:r w:rsidRPr="001626B1">
        <w:rPr>
          <w:noProof/>
          <w:color w:val="000000" w:themeColor="text1"/>
        </w:rPr>
        <w:t xml:space="preserve">Rabinowitz, D. 1981. Seven forms of rarity. Page </w:t>
      </w:r>
      <w:r w:rsidRPr="001626B1">
        <w:rPr>
          <w:i/>
          <w:iCs/>
          <w:noProof/>
          <w:color w:val="000000" w:themeColor="text1"/>
        </w:rPr>
        <w:t>in</w:t>
      </w:r>
      <w:r w:rsidRPr="001626B1">
        <w:rPr>
          <w:noProof/>
          <w:color w:val="000000" w:themeColor="text1"/>
        </w:rPr>
        <w:t xml:space="preserve"> H. Synge, editor. The Biological aspects of rare plant conservation. John W</w:t>
      </w:r>
      <w:r>
        <w:rPr>
          <w:noProof/>
          <w:color w:val="000000" w:themeColor="text1"/>
        </w:rPr>
        <w:t>i</w:t>
      </w:r>
      <w:r w:rsidRPr="001626B1">
        <w:rPr>
          <w:noProof/>
          <w:color w:val="000000" w:themeColor="text1"/>
        </w:rPr>
        <w:t>ley &amp; Sons, Ltd.</w:t>
      </w:r>
    </w:p>
    <w:p w14:paraId="695FE712" w14:textId="77777777" w:rsidR="001F4F2E" w:rsidRPr="00D123CF" w:rsidRDefault="00C918AE">
      <w:pPr>
        <w:ind w:left="719" w:right="208" w:hanging="720"/>
      </w:pPr>
      <w:r w:rsidRPr="00D123CF">
        <w:t xml:space="preserve">Raven, P.H. and D.P. Gregory. 1972. A revision of the genus </w:t>
      </w:r>
      <w:r w:rsidRPr="00D123CF">
        <w:rPr>
          <w:i/>
        </w:rPr>
        <w:t>Gaura</w:t>
      </w:r>
      <w:r w:rsidRPr="00D123CF">
        <w:t xml:space="preserve"> (Onagraceae). Memoirs Torrey Botanical Club 23:1-96. </w:t>
      </w:r>
    </w:p>
    <w:p w14:paraId="63578A0D" w14:textId="1C6EC984" w:rsidR="00BE1B06" w:rsidRDefault="00BE1B06">
      <w:pPr>
        <w:ind w:left="719" w:right="208" w:hanging="720"/>
      </w:pPr>
      <w:r w:rsidRPr="00AC58AE">
        <w:t>Stears, A. E. 2022.  Trait-based plant demographic response to environmental change. PhD Dissertation. Department of Botany, University of Wyoming, Laramie.</w:t>
      </w:r>
    </w:p>
    <w:p w14:paraId="4E38A318" w14:textId="0D40609B" w:rsidR="009F35EC" w:rsidRDefault="00F5389A" w:rsidP="009F35EC">
      <w:pPr>
        <w:ind w:left="719" w:right="208" w:hanging="720"/>
      </w:pPr>
      <w:r w:rsidRPr="009F35EC">
        <w:t xml:space="preserve">Stears, A. E., B. Heidel, </w:t>
      </w:r>
      <w:r w:rsidR="009F35EC" w:rsidRPr="009F35EC">
        <w:t xml:space="preserve">M. </w:t>
      </w:r>
      <w:proofErr w:type="spellStart"/>
      <w:r w:rsidR="009F35EC" w:rsidRPr="009F35EC">
        <w:t>Paniw</w:t>
      </w:r>
      <w:proofErr w:type="spellEnd"/>
      <w:r w:rsidR="009F35EC" w:rsidRPr="009F35EC">
        <w:t xml:space="preserve">, R. </w:t>
      </w:r>
      <w:proofErr w:type="spellStart"/>
      <w:r w:rsidR="009F35EC" w:rsidRPr="009F35EC">
        <w:t>Slaguero</w:t>
      </w:r>
      <w:proofErr w:type="spellEnd"/>
      <w:r w:rsidR="009F35EC" w:rsidRPr="009F35EC">
        <w:t>-Gomez, D. C. Laughlin. In preparation. Population dynamics of a globally rare yet locally</w:t>
      </w:r>
      <w:r w:rsidR="009F35EC">
        <w:t xml:space="preserve"> abundant endemic monocarpic perennial (</w:t>
      </w:r>
      <w:proofErr w:type="spellStart"/>
      <w:r w:rsidR="009F35EC" w:rsidRPr="009F35EC">
        <w:rPr>
          <w:i/>
          <w:iCs/>
        </w:rPr>
        <w:t>Oenoethera</w:t>
      </w:r>
      <w:proofErr w:type="spellEnd"/>
      <w:r w:rsidR="009F35EC" w:rsidRPr="009F35EC">
        <w:rPr>
          <w:i/>
          <w:iCs/>
        </w:rPr>
        <w:t xml:space="preserve"> </w:t>
      </w:r>
      <w:proofErr w:type="spellStart"/>
      <w:r w:rsidR="009F35EC" w:rsidRPr="009F35EC">
        <w:rPr>
          <w:i/>
          <w:iCs/>
        </w:rPr>
        <w:t>coloradensis</w:t>
      </w:r>
      <w:proofErr w:type="spellEnd"/>
      <w:r w:rsidR="009F35EC">
        <w:t xml:space="preserve">). </w:t>
      </w:r>
    </w:p>
    <w:p w14:paraId="1F3095BA" w14:textId="6A5AA2A7" w:rsidR="001F4F2E" w:rsidRDefault="00C918AE" w:rsidP="009F35EC">
      <w:pPr>
        <w:ind w:left="719" w:right="208" w:hanging="720"/>
      </w:pPr>
      <w:r>
        <w:t xml:space="preserve">Stevenson, A. 1997. Soil survey of Laramie County, Wyoming – western half. United States Department of Agriculture, Natural Resource Conservation Service. U.S. Government Printing Office, Washington, D.C. </w:t>
      </w:r>
    </w:p>
    <w:p w14:paraId="25ECC189" w14:textId="77777777" w:rsidR="001F4F2E" w:rsidRDefault="00C918AE" w:rsidP="00075B0B">
      <w:pPr>
        <w:spacing w:after="0"/>
        <w:ind w:left="719" w:right="208" w:hanging="720"/>
      </w:pPr>
      <w:r>
        <w:t xml:space="preserve">Tuthill, D.E. and G.K. Brown. 2003. Inter-simple sequence repeat (ISSR) variation in three populations of </w:t>
      </w:r>
      <w:r>
        <w:rPr>
          <w:i/>
        </w:rPr>
        <w:t>Gaura neomexicana</w:t>
      </w:r>
      <w:r>
        <w:t xml:space="preserve"> ssp. </w:t>
      </w:r>
      <w:r>
        <w:rPr>
          <w:i/>
        </w:rPr>
        <w:t xml:space="preserve">coloradensis </w:t>
      </w:r>
      <w:r>
        <w:t xml:space="preserve">(Onagraceae), F. E.  Warren Air Force Base, Cheyenne, Wyoming. Western North American Naturalist 63(2):251-257. </w:t>
      </w:r>
    </w:p>
    <w:p w14:paraId="06C96AC2" w14:textId="77777777" w:rsidR="001F4F2E" w:rsidRDefault="00C918AE">
      <w:pPr>
        <w:ind w:left="9" w:right="208"/>
      </w:pPr>
      <w:r>
        <w:t xml:space="preserve">USDI Fish and Wildlife Service. 2000. Endangered and Threatened wildlife and plants: </w:t>
      </w:r>
    </w:p>
    <w:p w14:paraId="1CB18D45" w14:textId="77777777" w:rsidR="00255E24" w:rsidRDefault="00C918AE" w:rsidP="00212B7A">
      <w:pPr>
        <w:ind w:left="720" w:right="385" w:firstLine="13"/>
        <w:rPr>
          <w:szCs w:val="24"/>
        </w:rPr>
      </w:pPr>
      <w:r>
        <w:lastRenderedPageBreak/>
        <w:t>Threatened status for the Colorado butterfly plant (</w:t>
      </w:r>
      <w:r>
        <w:rPr>
          <w:i/>
        </w:rPr>
        <w:t>Gaura neomexicana</w:t>
      </w:r>
      <w:r>
        <w:t xml:space="preserve"> ssp. </w:t>
      </w:r>
      <w:r>
        <w:rPr>
          <w:i/>
        </w:rPr>
        <w:t>coloradensis</w:t>
      </w:r>
      <w:r>
        <w:t xml:space="preserve">) from southeastern Wyoming, northcentral Colorado, and extreme western Nebraska. </w:t>
      </w:r>
      <w:r w:rsidRPr="00EE5C32">
        <w:rPr>
          <w:szCs w:val="24"/>
        </w:rPr>
        <w:t xml:space="preserve">Federal Register 65(202):62302-62310 by Mary Jennings. </w:t>
      </w:r>
      <w:r w:rsidRPr="00EE5C32">
        <w:rPr>
          <w:color w:val="333333"/>
          <w:szCs w:val="24"/>
        </w:rPr>
        <w:t xml:space="preserve">USDI Fish and Wildlife Service. 2010. Recovery outline for </w:t>
      </w:r>
      <w:r w:rsidRPr="00EE5C32">
        <w:rPr>
          <w:i/>
          <w:color w:val="333333"/>
          <w:szCs w:val="24"/>
        </w:rPr>
        <w:t xml:space="preserve">Gaura neomexicana </w:t>
      </w:r>
      <w:r w:rsidRPr="00EE5C32">
        <w:rPr>
          <w:color w:val="333333"/>
          <w:szCs w:val="24"/>
        </w:rPr>
        <w:t xml:space="preserve">ssp. </w:t>
      </w:r>
      <w:r w:rsidRPr="00EE5C32">
        <w:rPr>
          <w:i/>
          <w:color w:val="333333"/>
          <w:szCs w:val="24"/>
        </w:rPr>
        <w:t>coloradensis</w:t>
      </w:r>
      <w:r w:rsidRPr="00EE5C32">
        <w:rPr>
          <w:color w:val="333333"/>
          <w:szCs w:val="24"/>
        </w:rPr>
        <w:t xml:space="preserve"> (Colorado Butterfly Plant). Posted electronically at: </w:t>
      </w:r>
      <w:hyperlink r:id="rId75">
        <w:r w:rsidRPr="00EE5C32">
          <w:rPr>
            <w:color w:val="0000FF"/>
            <w:szCs w:val="24"/>
            <w:u w:val="single" w:color="0000FF"/>
          </w:rPr>
          <w:t>http://ecos.fws.gove/tess_public/pub/listedPlants.jsp</w:t>
        </w:r>
      </w:hyperlink>
      <w:hyperlink r:id="rId76">
        <w:r w:rsidRPr="00EE5C32">
          <w:rPr>
            <w:color w:val="333333"/>
            <w:szCs w:val="24"/>
          </w:rPr>
          <w:t xml:space="preserve"> </w:t>
        </w:r>
      </w:hyperlink>
      <w:r w:rsidRPr="00EE5C32">
        <w:rPr>
          <w:color w:val="333333"/>
          <w:szCs w:val="24"/>
        </w:rPr>
        <w:t>.</w:t>
      </w:r>
      <w:r w:rsidRPr="00EE5C32">
        <w:rPr>
          <w:szCs w:val="24"/>
        </w:rPr>
        <w:t xml:space="preserve"> </w:t>
      </w:r>
    </w:p>
    <w:p w14:paraId="6F4F2445" w14:textId="19F26541" w:rsidR="00255E24" w:rsidRDefault="00255E24" w:rsidP="00255E24">
      <w:pPr>
        <w:ind w:left="720" w:right="389" w:hanging="720"/>
      </w:pPr>
      <w:r>
        <w:t xml:space="preserve">USDI Fish and Wildlife Service. 2017. Species Biological Report for Colorado butterfly plant </w:t>
      </w:r>
    </w:p>
    <w:p w14:paraId="78113A9D" w14:textId="73CBDCAC" w:rsidR="00AE73F4" w:rsidRPr="00255E24" w:rsidRDefault="00255E24" w:rsidP="00255E24">
      <w:pPr>
        <w:ind w:left="720" w:right="389" w:hanging="720"/>
      </w:pPr>
      <w:r>
        <w:t xml:space="preserve">           (</w:t>
      </w:r>
      <w:r w:rsidRPr="00255E24">
        <w:rPr>
          <w:i/>
          <w:iCs/>
        </w:rPr>
        <w:t>Oenothera coloradensis</w:t>
      </w:r>
      <w:r>
        <w:t xml:space="preserve">; formerly </w:t>
      </w:r>
      <w:r w:rsidRPr="00255E24">
        <w:rPr>
          <w:i/>
          <w:iCs/>
        </w:rPr>
        <w:t>Gaura neomexicana</w:t>
      </w:r>
      <w:r>
        <w:t xml:space="preserve"> subsp. </w:t>
      </w:r>
      <w:r w:rsidRPr="00255E24">
        <w:rPr>
          <w:i/>
          <w:iCs/>
        </w:rPr>
        <w:t>coloradensis</w:t>
      </w:r>
      <w:r>
        <w:t>).</w:t>
      </w:r>
      <w:r w:rsidRPr="00255E24">
        <w:t xml:space="preserve"> </w:t>
      </w:r>
      <w:r>
        <w:t xml:space="preserve">U.S. Fish and Wildlife Service Ecological Service Cheyenne, Wyoming </w:t>
      </w:r>
      <w:r w:rsidR="00AE73F4" w:rsidRPr="00EE5C32">
        <w:rPr>
          <w:szCs w:val="24"/>
        </w:rPr>
        <w:fldChar w:fldCharType="begin"/>
      </w:r>
      <w:r w:rsidR="00AE73F4" w:rsidRPr="00EE5C32">
        <w:rPr>
          <w:szCs w:val="24"/>
        </w:rPr>
        <w:instrText xml:space="preserve"> ADDIN EN.REFLIST </w:instrText>
      </w:r>
      <w:r w:rsidR="00AE73F4" w:rsidRPr="00EE5C32">
        <w:rPr>
          <w:szCs w:val="24"/>
        </w:rPr>
        <w:fldChar w:fldCharType="separate"/>
      </w:r>
    </w:p>
    <w:p w14:paraId="48028455" w14:textId="77777777" w:rsidR="007456BF" w:rsidRPr="00EE5C32" w:rsidRDefault="00AE73F4" w:rsidP="007456BF">
      <w:pPr>
        <w:pStyle w:val="EndNoteBibliography"/>
        <w:ind w:left="720" w:hanging="720"/>
        <w:contextualSpacing/>
        <w:rPr>
          <w:szCs w:val="24"/>
        </w:rPr>
      </w:pPr>
      <w:r w:rsidRPr="00EE5C32">
        <w:rPr>
          <w:szCs w:val="24"/>
        </w:rPr>
        <w:t xml:space="preserve"> U.S. Fish and Wildlife Service. 2019. Endangered and Threatened Wildlife and Plants; Removing </w:t>
      </w:r>
      <w:r w:rsidRPr="00EE5C32">
        <w:rPr>
          <w:i/>
          <w:szCs w:val="24"/>
        </w:rPr>
        <w:t>Oenothera coloradensis</w:t>
      </w:r>
      <w:r w:rsidRPr="00EE5C32">
        <w:rPr>
          <w:szCs w:val="24"/>
        </w:rPr>
        <w:t xml:space="preserve"> (Colorado Butterfly Plant) From the Federal List of Endangered and Threatened Plants. </w:t>
      </w:r>
      <w:r w:rsidRPr="00EE5C32">
        <w:rPr>
          <w:szCs w:val="24"/>
        </w:rPr>
        <w:fldChar w:fldCharType="end"/>
      </w:r>
      <w:r w:rsidRPr="00EE5C32">
        <w:rPr>
          <w:szCs w:val="24"/>
        </w:rPr>
        <w:t>84, No. 214: 59570-59588.</w:t>
      </w:r>
    </w:p>
    <w:p w14:paraId="239B8EEA" w14:textId="77777777" w:rsidR="007456BF" w:rsidRPr="00EE5C32" w:rsidRDefault="00C918AE" w:rsidP="007456BF">
      <w:pPr>
        <w:pStyle w:val="EndNoteBibliography"/>
        <w:ind w:left="720" w:hanging="720"/>
        <w:contextualSpacing/>
        <w:rPr>
          <w:szCs w:val="24"/>
        </w:rPr>
      </w:pPr>
      <w:r w:rsidRPr="00EE5C32">
        <w:rPr>
          <w:szCs w:val="24"/>
        </w:rPr>
        <w:t xml:space="preserve">USDI Geological Survey. 1989. National Water Summary 1988-1989 – Floods and Droughts: WYOMING, posted electronically by the U.S. Geological Survey at: </w:t>
      </w:r>
      <w:hyperlink r:id="rId77">
        <w:r w:rsidRPr="00EE5C32">
          <w:rPr>
            <w:color w:val="0000FF"/>
            <w:szCs w:val="24"/>
            <w:u w:val="single" w:color="0000FF"/>
          </w:rPr>
          <w:t>https://www.usgs.gov/centers/wy</w:t>
        </w:r>
      </w:hyperlink>
      <w:hyperlink r:id="rId78">
        <w:r w:rsidRPr="00EE5C32">
          <w:rPr>
            <w:color w:val="0000FF"/>
            <w:szCs w:val="24"/>
            <w:u w:val="single" w:color="0000FF"/>
          </w:rPr>
          <w:t>-</w:t>
        </w:r>
      </w:hyperlink>
      <w:hyperlink r:id="rId79">
        <w:r w:rsidRPr="00EE5C32">
          <w:rPr>
            <w:color w:val="0000FF"/>
            <w:szCs w:val="24"/>
            <w:u w:val="single" w:color="0000FF"/>
          </w:rPr>
          <w:t>mt</w:t>
        </w:r>
      </w:hyperlink>
      <w:hyperlink r:id="rId80">
        <w:r w:rsidRPr="00EE5C32">
          <w:rPr>
            <w:color w:val="0000FF"/>
            <w:szCs w:val="24"/>
            <w:u w:val="single" w:color="0000FF"/>
          </w:rPr>
          <w:t>-</w:t>
        </w:r>
      </w:hyperlink>
      <w:hyperlink r:id="rId81">
        <w:r w:rsidRPr="00EE5C32">
          <w:rPr>
            <w:color w:val="0000FF"/>
            <w:szCs w:val="24"/>
            <w:u w:val="single" w:color="0000FF"/>
          </w:rPr>
          <w:t>water/</w:t>
        </w:r>
      </w:hyperlink>
      <w:hyperlink r:id="rId82">
        <w:r w:rsidRPr="00EE5C32">
          <w:rPr>
            <w:szCs w:val="24"/>
          </w:rPr>
          <w:t xml:space="preserve"> </w:t>
        </w:r>
      </w:hyperlink>
      <w:r w:rsidRPr="00EE5C32">
        <w:rPr>
          <w:szCs w:val="24"/>
        </w:rPr>
        <w:t xml:space="preserve">. </w:t>
      </w:r>
    </w:p>
    <w:p w14:paraId="21C67F47" w14:textId="77777777" w:rsidR="007456BF" w:rsidRPr="00EE5C32" w:rsidRDefault="00C918AE" w:rsidP="007456BF">
      <w:pPr>
        <w:pStyle w:val="EndNoteBibliography"/>
        <w:ind w:left="720" w:hanging="720"/>
        <w:contextualSpacing/>
        <w:rPr>
          <w:szCs w:val="24"/>
        </w:rPr>
      </w:pPr>
      <w:r w:rsidRPr="00EE5C32">
        <w:rPr>
          <w:szCs w:val="24"/>
        </w:rPr>
        <w:t>USDI Geological Survey. 201</w:t>
      </w:r>
      <w:r w:rsidR="00C135F3" w:rsidRPr="00EE5C32">
        <w:rPr>
          <w:szCs w:val="24"/>
        </w:rPr>
        <w:t>8</w:t>
      </w:r>
      <w:r w:rsidRPr="00EE5C32">
        <w:rPr>
          <w:szCs w:val="24"/>
        </w:rPr>
        <w:t>. Water resources site inventory for USGS stream gauge 06755960 on Crow Creek at 19</w:t>
      </w:r>
      <w:r w:rsidRPr="00EE5C32">
        <w:rPr>
          <w:szCs w:val="24"/>
          <w:vertAlign w:val="superscript"/>
        </w:rPr>
        <w:t>th</w:t>
      </w:r>
      <w:r w:rsidRPr="00EE5C32">
        <w:rPr>
          <w:szCs w:val="24"/>
        </w:rPr>
        <w:t xml:space="preserve"> Street in Cheyenne, WY posted electronically by the U.S. Geological Survey at: </w:t>
      </w:r>
      <w:hyperlink r:id="rId83">
        <w:r w:rsidRPr="00EE5C32">
          <w:rPr>
            <w:color w:val="0000FF"/>
            <w:szCs w:val="24"/>
            <w:u w:val="single" w:color="0000FF"/>
          </w:rPr>
          <w:t>http://waterdata.usgs.gov/wy/nwis/inventory/?site_no=06755960</w:t>
        </w:r>
      </w:hyperlink>
      <w:hyperlink r:id="rId84">
        <w:r w:rsidRPr="00EE5C32">
          <w:rPr>
            <w:szCs w:val="24"/>
          </w:rPr>
          <w:t>.</w:t>
        </w:r>
      </w:hyperlink>
      <w:r w:rsidRPr="00EE5C32">
        <w:rPr>
          <w:szCs w:val="24"/>
        </w:rPr>
        <w:t xml:space="preserve">   </w:t>
      </w:r>
    </w:p>
    <w:p w14:paraId="570D7938" w14:textId="2691BB69" w:rsidR="0009149A" w:rsidRDefault="00C918AE" w:rsidP="007456BF">
      <w:pPr>
        <w:pStyle w:val="EndNoteBibliography"/>
        <w:ind w:left="720" w:hanging="720"/>
        <w:contextualSpacing/>
      </w:pPr>
      <w:r>
        <w:t>USDI National Oceanic and Atmospheric Administration – Western Regional Climate Center. 20</w:t>
      </w:r>
      <w:r w:rsidR="00D123CF">
        <w:t>2</w:t>
      </w:r>
      <w:r w:rsidR="00E734CC">
        <w:t>3</w:t>
      </w:r>
      <w:r>
        <w:t>. Mean monthly temperature and precipitation data for Cheyenne, Wyoming. Posted electronically at:</w:t>
      </w:r>
      <w:hyperlink r:id="rId85">
        <w:r>
          <w:t xml:space="preserve"> </w:t>
        </w:r>
      </w:hyperlink>
      <w:r w:rsidR="00A2053B" w:rsidRPr="00A2053B">
        <w:t xml:space="preserve"> </w:t>
      </w:r>
      <w:hyperlink r:id="rId86" w:history="1">
        <w:r w:rsidR="00A2053B" w:rsidRPr="009D0551">
          <w:rPr>
            <w:rStyle w:val="Hyperlink"/>
          </w:rPr>
          <w:t>https://wrcc.dri.edu/cgi-bin/cliMAIN.pl?wy1675</w:t>
        </w:r>
      </w:hyperlink>
      <w:r w:rsidR="00A2053B">
        <w:t xml:space="preserve"> </w:t>
      </w:r>
      <w:hyperlink r:id="rId87">
        <w:r>
          <w:t xml:space="preserve"> </w:t>
        </w:r>
      </w:hyperlink>
      <w:r w:rsidR="00D123CF">
        <w:t>[Downloaded 202</w:t>
      </w:r>
      <w:r w:rsidR="00E734CC">
        <w:t>3</w:t>
      </w:r>
      <w:r w:rsidR="00D123CF">
        <w:t>]</w:t>
      </w:r>
      <w:r w:rsidR="0009149A">
        <w:t>.</w:t>
      </w:r>
    </w:p>
    <w:p w14:paraId="3AF03C8D" w14:textId="572A7C0B" w:rsidR="00516E79" w:rsidRDefault="00516E79" w:rsidP="0049677B">
      <w:pPr>
        <w:pStyle w:val="EndNoteBibliography"/>
        <w:ind w:left="720" w:hanging="720"/>
        <w:contextualSpacing/>
      </w:pPr>
      <w:r>
        <w:t>Wepprich, T.</w:t>
      </w:r>
      <w:r w:rsidR="008204E5">
        <w:t xml:space="preserve"> </w:t>
      </w:r>
      <w:r w:rsidR="00F46F4C">
        <w:t>2021</w:t>
      </w:r>
      <w:r>
        <w:t xml:space="preserve">. </w:t>
      </w:r>
      <w:r w:rsidR="008204E5" w:rsidRPr="008204E5">
        <w:t xml:space="preserve">Population models and forecasts using long-term monitoring data for a recently delisted riparian forb, </w:t>
      </w:r>
      <w:r w:rsidR="008204E5" w:rsidRPr="008204E5">
        <w:rPr>
          <w:i/>
        </w:rPr>
        <w:t>Oenothera coloradensis</w:t>
      </w:r>
      <w:r w:rsidR="008204E5" w:rsidRPr="008204E5">
        <w:t xml:space="preserve"> (Colorado butterfly plant</w:t>
      </w:r>
      <w:r w:rsidR="00F46F4C">
        <w:t>)</w:t>
      </w:r>
      <w:r>
        <w:t>.</w:t>
      </w:r>
      <w:r w:rsidR="00F46F4C">
        <w:t xml:space="preserve"> </w:t>
      </w:r>
      <w:r>
        <w:t xml:space="preserve">  </w:t>
      </w:r>
    </w:p>
    <w:p w14:paraId="2D4FB395" w14:textId="77777777" w:rsidR="005E35A7" w:rsidRDefault="005E35A7" w:rsidP="0049677B">
      <w:pPr>
        <w:pStyle w:val="EndNoteBibliography"/>
        <w:ind w:left="720" w:hanging="720"/>
        <w:contextualSpacing/>
        <w:rPr>
          <w:szCs w:val="24"/>
        </w:rPr>
      </w:pPr>
      <w:r>
        <w:rPr>
          <w:szCs w:val="24"/>
        </w:rPr>
        <w:t>Wood, S.</w:t>
      </w:r>
      <w:r w:rsidRPr="008A07C2">
        <w:rPr>
          <w:szCs w:val="24"/>
        </w:rPr>
        <w:t>N. 2011. Fast stable restricted maximum likelihood and</w:t>
      </w:r>
      <w:r>
        <w:rPr>
          <w:szCs w:val="24"/>
        </w:rPr>
        <w:t xml:space="preserve"> </w:t>
      </w:r>
      <w:r w:rsidRPr="008A07C2">
        <w:rPr>
          <w:szCs w:val="24"/>
        </w:rPr>
        <w:t>marginal likelihood estimation of semiparametric generalized linear</w:t>
      </w:r>
      <w:r>
        <w:rPr>
          <w:szCs w:val="24"/>
        </w:rPr>
        <w:t xml:space="preserve"> </w:t>
      </w:r>
      <w:r w:rsidRPr="008A07C2">
        <w:rPr>
          <w:szCs w:val="24"/>
        </w:rPr>
        <w:t>models. Journal of the Roy</w:t>
      </w:r>
      <w:r w:rsidR="009477A6">
        <w:rPr>
          <w:szCs w:val="24"/>
        </w:rPr>
        <w:t>al Statistical Society (B) 73:3-</w:t>
      </w:r>
      <w:r w:rsidRPr="008A07C2">
        <w:rPr>
          <w:szCs w:val="24"/>
        </w:rPr>
        <w:t>36.</w:t>
      </w:r>
    </w:p>
    <w:p w14:paraId="2EB94F7A" w14:textId="2574300D" w:rsidR="00743AD4" w:rsidRDefault="00743AD4" w:rsidP="0049677B">
      <w:pPr>
        <w:pStyle w:val="EndNoteBibliography"/>
        <w:ind w:left="720" w:hanging="720"/>
        <w:contextualSpacing/>
      </w:pPr>
      <w:r>
        <w:t>Wyoming W</w:t>
      </w:r>
      <w:r w:rsidRPr="00743AD4">
        <w:t>ater Resources Data System &amp; State Climate Office</w:t>
      </w:r>
      <w:r>
        <w:t xml:space="preserve">. 2024. Drought Monitor. Posted at: </w:t>
      </w:r>
      <w:hyperlink r:id="rId88" w:history="1">
        <w:r w:rsidRPr="0027103A">
          <w:rPr>
            <w:rStyle w:val="Hyperlink"/>
          </w:rPr>
          <w:t>https://www.wrds.uwyo.edu/drought/drought.html</w:t>
        </w:r>
      </w:hyperlink>
      <w:r>
        <w:t xml:space="preserve"> .</w:t>
      </w:r>
    </w:p>
    <w:sectPr w:rsidR="00743AD4">
      <w:footerReference w:type="even" r:id="rId89"/>
      <w:footerReference w:type="default" r:id="rId90"/>
      <w:footerReference w:type="first" r:id="rId91"/>
      <w:pgSz w:w="12240" w:h="15840"/>
      <w:pgMar w:top="1442" w:right="1229" w:bottom="1431" w:left="1440" w:header="720" w:footer="726"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Stears, Alice E" w:date="2024-03-26T10:32:00Z" w:initials="SAE">
    <w:p w14:paraId="18BC31E5" w14:textId="77777777" w:rsidR="00D71459" w:rsidRDefault="00D71459" w:rsidP="00D71459">
      <w:r>
        <w:rPr>
          <w:rStyle w:val="CommentReference"/>
        </w:rPr>
        <w:annotationRef/>
      </w:r>
      <w:r>
        <w:rPr>
          <w:sz w:val="20"/>
          <w:szCs w:val="20"/>
        </w:rPr>
        <w:t xml:space="preserve">Is this an accurate statement? Hasn’t there been shrub encroachment over the course of the monitoring project? </w:t>
      </w:r>
    </w:p>
  </w:comment>
  <w:comment w:id="64" w:author="Stears, Alice E" w:date="2024-03-26T10:55:00Z" w:initials="SAE">
    <w:p w14:paraId="1F4447A5" w14:textId="77777777" w:rsidR="008E1696" w:rsidRDefault="008E1696" w:rsidP="008E1696">
      <w:r>
        <w:rPr>
          <w:rStyle w:val="CommentReference"/>
        </w:rPr>
        <w:annotationRef/>
      </w:r>
      <w:r>
        <w:rPr>
          <w:sz w:val="20"/>
          <w:szCs w:val="20"/>
        </w:rPr>
        <w:t>This seems unnecessary, especially for the abstract</w:t>
      </w:r>
    </w:p>
    <w:p w14:paraId="5086C88A" w14:textId="77777777" w:rsidR="008E1696" w:rsidRDefault="008E1696" w:rsidP="008E1696"/>
  </w:comment>
  <w:comment w:id="86" w:author="Stears, Alice E" w:date="2024-03-26T11:39:00Z" w:initials="SAE">
    <w:p w14:paraId="2AF4CF24" w14:textId="77777777" w:rsidR="00892FBA" w:rsidRDefault="00892FBA" w:rsidP="00892FBA">
      <w:r>
        <w:rPr>
          <w:rStyle w:val="CommentReference"/>
        </w:rPr>
        <w:annotationRef/>
      </w:r>
      <w:r>
        <w:rPr>
          <w:sz w:val="20"/>
          <w:szCs w:val="20"/>
        </w:rPr>
        <w:t xml:space="preserve">What does this mean? Where would this data come from? </w:t>
      </w:r>
    </w:p>
  </w:comment>
  <w:comment w:id="107" w:author="Stears, Alice E" w:date="2024-03-26T11:48:00Z" w:initials="SAE">
    <w:p w14:paraId="72443AF3" w14:textId="77777777" w:rsidR="002A5D25" w:rsidRDefault="002A5D25" w:rsidP="002A5D25">
      <w:r>
        <w:rPr>
          <w:rStyle w:val="CommentReference"/>
        </w:rPr>
        <w:annotationRef/>
      </w:r>
      <w:r>
        <w:rPr>
          <w:sz w:val="20"/>
          <w:szCs w:val="20"/>
        </w:rPr>
        <w:t xml:space="preserve">These are lab protocols for examining genetic data—what were these studies actually looking at and what did they find? </w:t>
      </w:r>
    </w:p>
  </w:comment>
  <w:comment w:id="148" w:author="Stears, Alice E" w:date="2024-03-27T10:47:00Z" w:initials="SAE">
    <w:p w14:paraId="4A4782B6" w14:textId="77777777" w:rsidR="009F1815" w:rsidRDefault="009F1815" w:rsidP="009F1815">
      <w:r>
        <w:rPr>
          <w:rStyle w:val="CommentReference"/>
        </w:rPr>
        <w:annotationRef/>
      </w:r>
      <w:r>
        <w:rPr>
          <w:sz w:val="20"/>
          <w:szCs w:val="20"/>
        </w:rPr>
        <w:t xml:space="preserve">But there isn’t actually a map in this report… should this be changed? </w:t>
      </w:r>
    </w:p>
  </w:comment>
  <w:comment w:id="152" w:author="Stears, Alice E" w:date="2024-03-27T10:46:00Z" w:initials="SAE">
    <w:p w14:paraId="48C89840" w14:textId="7F4B238E" w:rsidR="009F1815" w:rsidRDefault="009F1815" w:rsidP="009F1815">
      <w:r>
        <w:rPr>
          <w:rStyle w:val="CommentReference"/>
        </w:rPr>
        <w:annotationRef/>
      </w:r>
      <w:r>
        <w:rPr>
          <w:sz w:val="20"/>
          <w:szCs w:val="20"/>
        </w:rPr>
        <w:t>It might be a good idea to update these values to a more recent period</w:t>
      </w:r>
    </w:p>
  </w:comment>
  <w:comment w:id="155" w:author="Stears, Alice E" w:date="2024-03-27T10:48:00Z" w:initials="SAE">
    <w:p w14:paraId="39A0D530" w14:textId="77777777" w:rsidR="009F1815" w:rsidRDefault="009F1815" w:rsidP="009F1815">
      <w:r>
        <w:rPr>
          <w:rStyle w:val="CommentReference"/>
        </w:rPr>
        <w:annotationRef/>
      </w:r>
      <w:r>
        <w:rPr>
          <w:sz w:val="20"/>
          <w:szCs w:val="20"/>
        </w:rPr>
        <w:t xml:space="preserve">These figures have some inconsistencies in axis labels, style etc. If you have the raw data, I could make a single, multi-panel figure with consistent formatting. Let me know! </w:t>
      </w:r>
    </w:p>
  </w:comment>
  <w:comment w:id="157" w:author="Stears, Alice E" w:date="2024-03-27T10:50:00Z" w:initials="SAE">
    <w:p w14:paraId="1A5644C3" w14:textId="77777777" w:rsidR="009F1815" w:rsidRDefault="009F1815" w:rsidP="009F1815">
      <w:r>
        <w:rPr>
          <w:rStyle w:val="CommentReference"/>
        </w:rPr>
        <w:annotationRef/>
      </w:r>
      <w:r>
        <w:rPr>
          <w:sz w:val="20"/>
          <w:szCs w:val="20"/>
        </w:rPr>
        <w:t xml:space="preserve">I’m not really sure what this means. Are you talking about monthly climate values masking long-term trends? Or something else? </w:t>
      </w:r>
    </w:p>
  </w:comment>
  <w:comment w:id="158" w:author="Stears, Alice E" w:date="2024-03-27T10:51:00Z" w:initials="SAE">
    <w:p w14:paraId="60EA24A9" w14:textId="77777777" w:rsidR="009F1815" w:rsidRDefault="009F1815" w:rsidP="009F1815">
      <w:r>
        <w:rPr>
          <w:rStyle w:val="CommentReference"/>
        </w:rPr>
        <w:annotationRef/>
      </w:r>
      <w:r>
        <w:rPr>
          <w:sz w:val="20"/>
          <w:szCs w:val="20"/>
        </w:rPr>
        <w:t xml:space="preserve">Is the purpose of the rest of this paragraph to show the relevance of streamflow data? It seems a bit out of place. </w:t>
      </w:r>
    </w:p>
  </w:comment>
  <w:comment w:id="159" w:author="Stears, Alice E" w:date="2024-03-27T10:52:00Z" w:initials="SAE">
    <w:p w14:paraId="0FD91E50" w14:textId="77777777" w:rsidR="009F1815" w:rsidRDefault="009F1815" w:rsidP="009F1815">
      <w:r>
        <w:rPr>
          <w:rStyle w:val="CommentReference"/>
        </w:rPr>
        <w:annotationRef/>
      </w:r>
      <w:r>
        <w:rPr>
          <w:sz w:val="20"/>
          <w:szCs w:val="20"/>
        </w:rPr>
        <w:t xml:space="preserve">But Diamond creek has always been flowing during the growing season when I’ve been out there… I think it would be good to go into the variation in flow regimes between the creeks earlier in the report, since I think it’s probably relevant. </w:t>
      </w:r>
    </w:p>
  </w:comment>
  <w:comment w:id="191" w:author="Stears, Alice E" w:date="2024-03-27T10:56:00Z" w:initials="SAE">
    <w:p w14:paraId="1D8DFF17" w14:textId="77777777" w:rsidR="00BB54ED" w:rsidRDefault="00BB54ED" w:rsidP="00BB54ED">
      <w:r>
        <w:rPr>
          <w:rStyle w:val="CommentReference"/>
        </w:rPr>
        <w:annotationRef/>
      </w:r>
      <w:r>
        <w:rPr>
          <w:sz w:val="20"/>
          <w:szCs w:val="20"/>
        </w:rPr>
        <w:t xml:space="preserve">I don’t think we can make the claim that we detect flowering stems with 100% accuracy. I tried to tone down this language a bit. </w:t>
      </w:r>
    </w:p>
  </w:comment>
  <w:comment w:id="221" w:author="Stears, Alice E" w:date="2024-03-27T11:26:00Z" w:initials="SAE">
    <w:p w14:paraId="752B9A5B" w14:textId="77777777" w:rsidR="002136F0" w:rsidRDefault="002136F0" w:rsidP="002136F0">
      <w:r>
        <w:rPr>
          <w:rStyle w:val="CommentReference"/>
        </w:rPr>
        <w:annotationRef/>
      </w:r>
      <w:r>
        <w:rPr>
          <w:sz w:val="20"/>
          <w:szCs w:val="20"/>
        </w:rPr>
        <w:t xml:space="preserve">I don’t really know what this means—maybe not necessary to include here. </w:t>
      </w:r>
    </w:p>
  </w:comment>
  <w:comment w:id="284" w:author="Stears, Alice E" w:date="2024-03-27T11:27:00Z" w:initials="SAE">
    <w:p w14:paraId="0E15D18A" w14:textId="77777777" w:rsidR="002136F0" w:rsidRDefault="002136F0" w:rsidP="002136F0">
      <w:r>
        <w:rPr>
          <w:rStyle w:val="CommentReference"/>
        </w:rPr>
        <w:annotationRef/>
      </w:r>
      <w:r>
        <w:rPr>
          <w:sz w:val="20"/>
          <w:szCs w:val="20"/>
        </w:rPr>
        <w:t>I’d clearly explain what the Circes mean in panel A, and how panels B-D then relate to panel A</w:t>
      </w:r>
    </w:p>
  </w:comment>
  <w:comment w:id="291" w:author="Stears, Alice E" w:date="2024-03-29T11:09:00Z" w:initials="SAE">
    <w:p w14:paraId="73523094" w14:textId="77777777" w:rsidR="0097046B" w:rsidRDefault="0097046B" w:rsidP="0097046B">
      <w:r>
        <w:rPr>
          <w:rStyle w:val="CommentReference"/>
        </w:rPr>
        <w:annotationRef/>
      </w:r>
      <w:r>
        <w:rPr>
          <w:sz w:val="20"/>
          <w:szCs w:val="20"/>
        </w:rPr>
        <w:t>It would be good to have numbers to support this claim (i.e. the slope of the trend lines)</w:t>
      </w:r>
    </w:p>
  </w:comment>
  <w:comment w:id="294" w:author="Stears, Alice E" w:date="2024-03-29T11:13:00Z" w:initials="SAE">
    <w:p w14:paraId="7BC49BFF" w14:textId="77777777" w:rsidR="0097046B" w:rsidRDefault="0097046B" w:rsidP="0097046B">
      <w:r>
        <w:rPr>
          <w:rStyle w:val="CommentReference"/>
        </w:rPr>
        <w:annotationRef/>
      </w:r>
      <w:r>
        <w:rPr>
          <w:sz w:val="20"/>
          <w:szCs w:val="20"/>
        </w:rPr>
        <w:t>These figures need axis labels. It may also be nice to have the y axes use the same bounds… but I guess it depends on whether you want to show the trends within a creek, or compare slope of trends across creeks</w:t>
      </w:r>
    </w:p>
  </w:comment>
  <w:comment w:id="311" w:author="Stears, Alice E" w:date="2024-03-29T11:18:00Z" w:initials="SAE">
    <w:p w14:paraId="01D0AB9D" w14:textId="77777777" w:rsidR="00C50BD3" w:rsidRDefault="00C50BD3" w:rsidP="00C50BD3">
      <w:r>
        <w:rPr>
          <w:rStyle w:val="CommentReference"/>
        </w:rPr>
        <w:annotationRef/>
      </w:r>
      <w:r>
        <w:rPr>
          <w:sz w:val="20"/>
          <w:szCs w:val="20"/>
        </w:rPr>
        <w:t>Is there going to be a Table 1?</w:t>
      </w:r>
    </w:p>
  </w:comment>
  <w:comment w:id="344" w:author="Stears, Alice E" w:date="2024-03-29T11:22:00Z" w:initials="SAE">
    <w:p w14:paraId="64C09945" w14:textId="77777777" w:rsidR="00C50BD3" w:rsidRDefault="00C50BD3" w:rsidP="00C50BD3">
      <w:r>
        <w:rPr>
          <w:rStyle w:val="CommentReference"/>
        </w:rPr>
        <w:annotationRef/>
      </w:r>
      <w:r>
        <w:rPr>
          <w:sz w:val="20"/>
          <w:szCs w:val="20"/>
        </w:rPr>
        <w:t>I think this should go in the discussion (it is interpretation of the results, not just reporting them)</w:t>
      </w:r>
    </w:p>
  </w:comment>
  <w:comment w:id="356" w:author="Stears, Alice E" w:date="2024-03-29T11:28:00Z" w:initials="SAE">
    <w:p w14:paraId="24082B12" w14:textId="77777777" w:rsidR="00264208" w:rsidRDefault="00264208" w:rsidP="00264208">
      <w:r>
        <w:rPr>
          <w:rStyle w:val="CommentReference"/>
        </w:rPr>
        <w:annotationRef/>
      </w:r>
      <w:r>
        <w:rPr>
          <w:sz w:val="20"/>
          <w:szCs w:val="20"/>
        </w:rPr>
        <w:t xml:space="preserve">I’m not really sure what this means? Are you talking about variation in the log(lambda) values? </w:t>
      </w:r>
    </w:p>
  </w:comment>
  <w:comment w:id="360" w:author="Stears, Alice E" w:date="2024-03-29T11:30:00Z" w:initials="SAE">
    <w:p w14:paraId="5B3D20C7" w14:textId="77777777" w:rsidR="00264208" w:rsidRDefault="00264208" w:rsidP="00264208">
      <w:r>
        <w:rPr>
          <w:rStyle w:val="CommentReference"/>
        </w:rPr>
        <w:annotationRef/>
      </w:r>
      <w:r>
        <w:rPr>
          <w:sz w:val="20"/>
          <w:szCs w:val="20"/>
        </w:rPr>
        <w:t xml:space="preserve">I don’t think we have the evidence to say this, necessarily. Long-term growth in population doesn’t necessarily mean resilience… Either way, I think this belongs in the discussion. </w:t>
      </w:r>
    </w:p>
  </w:comment>
  <w:comment w:id="385" w:author="Stears, Alice E" w:date="2024-03-29T11:35:00Z" w:initials="SAE">
    <w:p w14:paraId="7CF7F0C0" w14:textId="77777777" w:rsidR="00264208" w:rsidRDefault="00264208" w:rsidP="00264208">
      <w:r>
        <w:rPr>
          <w:rStyle w:val="CommentReference"/>
        </w:rPr>
        <w:annotationRef/>
      </w:r>
      <w:r>
        <w:rPr>
          <w:sz w:val="20"/>
          <w:szCs w:val="20"/>
        </w:rPr>
        <w:t xml:space="preserve">What does this mean? </w:t>
      </w:r>
    </w:p>
    <w:p w14:paraId="1582445F" w14:textId="77777777" w:rsidR="00264208" w:rsidRDefault="00264208" w:rsidP="00264208"/>
  </w:comment>
  <w:comment w:id="394" w:author="Stears, Alice E" w:date="2024-03-29T11:39:00Z" w:initials="SAE">
    <w:p w14:paraId="3BBBA675" w14:textId="77777777" w:rsidR="000A5D89" w:rsidRDefault="000A5D89" w:rsidP="000A5D89">
      <w:r>
        <w:rPr>
          <w:rStyle w:val="CommentReference"/>
        </w:rPr>
        <w:annotationRef/>
      </w:r>
      <w:r>
        <w:rPr>
          <w:sz w:val="20"/>
          <w:szCs w:val="20"/>
        </w:rPr>
        <w:t xml:space="preserve">I wasn’t able to find this report in the USFWS records… what was this claim based on? </w:t>
      </w:r>
    </w:p>
  </w:comment>
  <w:comment w:id="395" w:author="Stears, Alice E" w:date="2024-03-29T11:40:00Z" w:initials="SAE">
    <w:p w14:paraId="2407C7FF" w14:textId="77777777" w:rsidR="000A5D89" w:rsidRDefault="000A5D89" w:rsidP="000A5D89">
      <w:r>
        <w:rPr>
          <w:rStyle w:val="CommentReference"/>
        </w:rPr>
        <w:annotationRef/>
      </w:r>
      <w:r>
        <w:rPr>
          <w:sz w:val="20"/>
          <w:szCs w:val="20"/>
        </w:rPr>
        <w:t xml:space="preserve">Oscillation in the environment? In population size? </w:t>
      </w:r>
    </w:p>
  </w:comment>
  <w:comment w:id="425" w:author="Stears, Alice E" w:date="2024-03-29T11:46:00Z" w:initials="SAE">
    <w:p w14:paraId="1EB3DCB4" w14:textId="77777777" w:rsidR="000A5D89" w:rsidRDefault="000A5D89" w:rsidP="000A5D89">
      <w:r>
        <w:rPr>
          <w:rStyle w:val="CommentReference"/>
        </w:rPr>
        <w:annotationRef/>
      </w:r>
      <w:r>
        <w:rPr>
          <w:sz w:val="20"/>
          <w:szCs w:val="20"/>
        </w:rPr>
        <w:t>You haven’t really talked about this method previously in the report… I think it would help to explain it more here, or else maybe leave it out</w:t>
      </w:r>
    </w:p>
  </w:comment>
  <w:comment w:id="484" w:author="Stears, Alice E" w:date="2024-03-29T12:07:00Z" w:initials="SAE">
    <w:p w14:paraId="5F3655B0" w14:textId="77777777" w:rsidR="00142008" w:rsidRDefault="00142008" w:rsidP="00142008">
      <w:r>
        <w:rPr>
          <w:rStyle w:val="CommentReference"/>
        </w:rPr>
        <w:annotationRef/>
      </w:r>
      <w:r>
        <w:rPr>
          <w:sz w:val="20"/>
          <w:szCs w:val="20"/>
        </w:rPr>
        <w:t xml:space="preserve">Consequences of the dredging? </w:t>
      </w:r>
    </w:p>
  </w:comment>
  <w:comment w:id="489" w:author="Stears, Alice E" w:date="2024-03-29T12:09:00Z" w:initials="SAE">
    <w:p w14:paraId="5010333C" w14:textId="77777777" w:rsidR="00142008" w:rsidRDefault="00142008" w:rsidP="00142008">
      <w:r>
        <w:rPr>
          <w:rStyle w:val="CommentReference"/>
        </w:rPr>
        <w:annotationRef/>
      </w:r>
      <w:r>
        <w:rPr>
          <w:sz w:val="20"/>
          <w:szCs w:val="20"/>
        </w:rPr>
        <w:t>Managing them to be the same as they are now? Or to have natural regimes of variation in stream flow? Or something else? This distinction is important, I think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8BC31E5" w15:done="0"/>
  <w15:commentEx w15:paraId="5086C88A" w15:done="0"/>
  <w15:commentEx w15:paraId="2AF4CF24" w15:done="0"/>
  <w15:commentEx w15:paraId="72443AF3" w15:done="0"/>
  <w15:commentEx w15:paraId="4A4782B6" w15:done="0"/>
  <w15:commentEx w15:paraId="48C89840" w15:done="0"/>
  <w15:commentEx w15:paraId="39A0D530" w15:done="0"/>
  <w15:commentEx w15:paraId="1A5644C3" w15:done="0"/>
  <w15:commentEx w15:paraId="60EA24A9" w15:done="0"/>
  <w15:commentEx w15:paraId="0FD91E50" w15:done="0"/>
  <w15:commentEx w15:paraId="1D8DFF17" w15:done="0"/>
  <w15:commentEx w15:paraId="752B9A5B" w15:done="0"/>
  <w15:commentEx w15:paraId="0E15D18A" w15:done="0"/>
  <w15:commentEx w15:paraId="73523094" w15:done="0"/>
  <w15:commentEx w15:paraId="7BC49BFF" w15:done="0"/>
  <w15:commentEx w15:paraId="01D0AB9D" w15:done="0"/>
  <w15:commentEx w15:paraId="64C09945" w15:done="0"/>
  <w15:commentEx w15:paraId="24082B12" w15:done="0"/>
  <w15:commentEx w15:paraId="5B3D20C7" w15:done="0"/>
  <w15:commentEx w15:paraId="1582445F" w15:done="0"/>
  <w15:commentEx w15:paraId="3BBBA675" w15:done="0"/>
  <w15:commentEx w15:paraId="2407C7FF" w15:done="0"/>
  <w15:commentEx w15:paraId="1EB3DCB4" w15:done="0"/>
  <w15:commentEx w15:paraId="5F3655B0" w15:done="0"/>
  <w15:commentEx w15:paraId="501033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9AD22B9" w16cex:dateUtc="2024-03-26T16:32:00Z"/>
  <w16cex:commentExtensible w16cex:durableId="29AD2808" w16cex:dateUtc="2024-03-26T16:55:00Z"/>
  <w16cex:commentExtensible w16cex:durableId="29AD328B" w16cex:dateUtc="2024-03-26T17:39:00Z"/>
  <w16cex:commentExtensible w16cex:durableId="29AD347D" w16cex:dateUtc="2024-03-26T17:48:00Z"/>
  <w16cex:commentExtensible w16cex:durableId="29AE77AA" w16cex:dateUtc="2024-03-27T16:47:00Z"/>
  <w16cex:commentExtensible w16cex:durableId="29AE777E" w16cex:dateUtc="2024-03-27T16:46:00Z"/>
  <w16cex:commentExtensible w16cex:durableId="29AE77F2" w16cex:dateUtc="2024-03-27T16:48:00Z"/>
  <w16cex:commentExtensible w16cex:durableId="29AE7887" w16cex:dateUtc="2024-03-27T16:50:00Z"/>
  <w16cex:commentExtensible w16cex:durableId="29AE78B8" w16cex:dateUtc="2024-03-27T16:51:00Z"/>
  <w16cex:commentExtensible w16cex:durableId="29AE78FE" w16cex:dateUtc="2024-03-27T16:52:00Z"/>
  <w16cex:commentExtensible w16cex:durableId="29AE79F0" w16cex:dateUtc="2024-03-27T16:56:00Z"/>
  <w16cex:commentExtensible w16cex:durableId="29AE80E1" w16cex:dateUtc="2024-03-27T17:26:00Z"/>
  <w16cex:commentExtensible w16cex:durableId="29AE8136" w16cex:dateUtc="2024-03-27T17:27:00Z"/>
  <w16cex:commentExtensible w16cex:durableId="29B11FF5" w16cex:dateUtc="2024-03-29T17:09:00Z"/>
  <w16cex:commentExtensible w16cex:durableId="29B120E9" w16cex:dateUtc="2024-03-29T17:13:00Z"/>
  <w16cex:commentExtensible w16cex:durableId="29B121FE" w16cex:dateUtc="2024-03-29T17:18:00Z"/>
  <w16cex:commentExtensible w16cex:durableId="29B1230D" w16cex:dateUtc="2024-03-29T17:22:00Z"/>
  <w16cex:commentExtensible w16cex:durableId="29B1244A" w16cex:dateUtc="2024-03-29T17:28:00Z"/>
  <w16cex:commentExtensible w16cex:durableId="29B124D0" w16cex:dateUtc="2024-03-29T17:30:00Z"/>
  <w16cex:commentExtensible w16cex:durableId="29B125F2" w16cex:dateUtc="2024-03-29T17:35:00Z"/>
  <w16cex:commentExtensible w16cex:durableId="29B12704" w16cex:dateUtc="2024-03-29T17:39:00Z"/>
  <w16cex:commentExtensible w16cex:durableId="29B12716" w16cex:dateUtc="2024-03-29T17:40:00Z"/>
  <w16cex:commentExtensible w16cex:durableId="29B12888" w16cex:dateUtc="2024-03-29T17:46:00Z"/>
  <w16cex:commentExtensible w16cex:durableId="29B12D9B" w16cex:dateUtc="2024-03-29T18:07:00Z"/>
  <w16cex:commentExtensible w16cex:durableId="29B12DDF" w16cex:dateUtc="2024-03-29T18: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8BC31E5" w16cid:durableId="29AD22B9"/>
  <w16cid:commentId w16cid:paraId="5086C88A" w16cid:durableId="29AD2808"/>
  <w16cid:commentId w16cid:paraId="2AF4CF24" w16cid:durableId="29AD328B"/>
  <w16cid:commentId w16cid:paraId="72443AF3" w16cid:durableId="29AD347D"/>
  <w16cid:commentId w16cid:paraId="4A4782B6" w16cid:durableId="29AE77AA"/>
  <w16cid:commentId w16cid:paraId="48C89840" w16cid:durableId="29AE777E"/>
  <w16cid:commentId w16cid:paraId="39A0D530" w16cid:durableId="29AE77F2"/>
  <w16cid:commentId w16cid:paraId="1A5644C3" w16cid:durableId="29AE7887"/>
  <w16cid:commentId w16cid:paraId="60EA24A9" w16cid:durableId="29AE78B8"/>
  <w16cid:commentId w16cid:paraId="0FD91E50" w16cid:durableId="29AE78FE"/>
  <w16cid:commentId w16cid:paraId="1D8DFF17" w16cid:durableId="29AE79F0"/>
  <w16cid:commentId w16cid:paraId="752B9A5B" w16cid:durableId="29AE80E1"/>
  <w16cid:commentId w16cid:paraId="0E15D18A" w16cid:durableId="29AE8136"/>
  <w16cid:commentId w16cid:paraId="73523094" w16cid:durableId="29B11FF5"/>
  <w16cid:commentId w16cid:paraId="7BC49BFF" w16cid:durableId="29B120E9"/>
  <w16cid:commentId w16cid:paraId="01D0AB9D" w16cid:durableId="29B121FE"/>
  <w16cid:commentId w16cid:paraId="64C09945" w16cid:durableId="29B1230D"/>
  <w16cid:commentId w16cid:paraId="24082B12" w16cid:durableId="29B1244A"/>
  <w16cid:commentId w16cid:paraId="5B3D20C7" w16cid:durableId="29B124D0"/>
  <w16cid:commentId w16cid:paraId="1582445F" w16cid:durableId="29B125F2"/>
  <w16cid:commentId w16cid:paraId="3BBBA675" w16cid:durableId="29B12704"/>
  <w16cid:commentId w16cid:paraId="2407C7FF" w16cid:durableId="29B12716"/>
  <w16cid:commentId w16cid:paraId="1EB3DCB4" w16cid:durableId="29B12888"/>
  <w16cid:commentId w16cid:paraId="5F3655B0" w16cid:durableId="29B12D9B"/>
  <w16cid:commentId w16cid:paraId="5010333C" w16cid:durableId="29B12D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605C02" w14:textId="77777777" w:rsidR="00586CFB" w:rsidRDefault="00586CFB">
      <w:pPr>
        <w:spacing w:after="0" w:line="240" w:lineRule="auto"/>
      </w:pPr>
      <w:r>
        <w:separator/>
      </w:r>
    </w:p>
  </w:endnote>
  <w:endnote w:type="continuationSeparator" w:id="0">
    <w:p w14:paraId="21295C7D" w14:textId="77777777" w:rsidR="00586CFB" w:rsidRDefault="00586CFB">
      <w:pPr>
        <w:spacing w:after="0" w:line="240" w:lineRule="auto"/>
      </w:pPr>
      <w:r>
        <w:continuationSeparator/>
      </w:r>
    </w:p>
  </w:endnote>
  <w:endnote w:type="continuationNotice" w:id="1">
    <w:p w14:paraId="56952529" w14:textId="77777777" w:rsidR="00586CFB" w:rsidRDefault="00586CF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6DD43" w14:textId="77777777" w:rsidR="00C4278A" w:rsidRDefault="00C4278A">
    <w:pPr>
      <w:spacing w:after="0" w:line="259" w:lineRule="auto"/>
      <w:ind w:left="9" w:firstLine="0"/>
      <w:jc w:val="center"/>
    </w:pPr>
    <w:r>
      <w:fldChar w:fldCharType="begin"/>
    </w:r>
    <w:r>
      <w:instrText xml:space="preserve"> PAGE   \* MERGEFORMAT </w:instrText>
    </w:r>
    <w:r>
      <w:fldChar w:fldCharType="separate"/>
    </w:r>
    <w:r>
      <w:t>ii</w:t>
    </w:r>
    <w:r>
      <w:fldChar w:fldCharType="end"/>
    </w:r>
    <w:r>
      <w:t xml:space="preserve"> </w:t>
    </w:r>
  </w:p>
  <w:p w14:paraId="1BA32923" w14:textId="77777777" w:rsidR="00C4278A" w:rsidRDefault="00C4278A">
    <w:pPr>
      <w:spacing w:after="0" w:line="259" w:lineRule="auto"/>
      <w:ind w:lef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5A5E5" w14:textId="063F9D3C" w:rsidR="00C4278A" w:rsidRDefault="00C4278A">
    <w:pPr>
      <w:spacing w:after="0" w:line="259" w:lineRule="auto"/>
      <w:ind w:left="9" w:firstLine="0"/>
      <w:jc w:val="center"/>
    </w:pPr>
    <w:r>
      <w:fldChar w:fldCharType="begin"/>
    </w:r>
    <w:r>
      <w:instrText xml:space="preserve"> PAGE   \* MERGEFORMAT </w:instrText>
    </w:r>
    <w:r>
      <w:fldChar w:fldCharType="separate"/>
    </w:r>
    <w:r w:rsidR="00CD7799">
      <w:rPr>
        <w:noProof/>
      </w:rPr>
      <w:t>v</w:t>
    </w:r>
    <w:r>
      <w:fldChar w:fldCharType="end"/>
    </w:r>
    <w:r>
      <w:t xml:space="preserve"> </w:t>
    </w:r>
  </w:p>
  <w:p w14:paraId="0E7A228D" w14:textId="77777777" w:rsidR="00C4278A" w:rsidRDefault="00C4278A">
    <w:pPr>
      <w:spacing w:after="0" w:line="259" w:lineRule="auto"/>
      <w:ind w:left="0" w:firstLine="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C73A4" w14:textId="77777777" w:rsidR="00C4278A" w:rsidRDefault="00C4278A">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59A56" w14:textId="77777777" w:rsidR="00C4278A" w:rsidRDefault="00C4278A">
    <w:pPr>
      <w:spacing w:after="0" w:line="259" w:lineRule="auto"/>
      <w:ind w:left="0" w:right="209" w:firstLine="0"/>
      <w:jc w:val="center"/>
    </w:pPr>
    <w:r>
      <w:fldChar w:fldCharType="begin"/>
    </w:r>
    <w:r>
      <w:instrText xml:space="preserve"> PAGE   \* MERGEFORMAT </w:instrText>
    </w:r>
    <w:r>
      <w:fldChar w:fldCharType="separate"/>
    </w:r>
    <w:r>
      <w:t>1</w:t>
    </w:r>
    <w:r>
      <w:fldChar w:fldCharType="end"/>
    </w:r>
    <w:r>
      <w:t xml:space="preserve"> </w:t>
    </w:r>
  </w:p>
  <w:p w14:paraId="212E8546" w14:textId="77777777" w:rsidR="00C4278A" w:rsidRDefault="00C4278A">
    <w:pPr>
      <w:spacing w:after="0" w:line="259" w:lineRule="auto"/>
      <w:ind w:left="0" w:firstLine="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EB660" w14:textId="71B4F8BE" w:rsidR="00C4278A" w:rsidRDefault="00C4278A">
    <w:pPr>
      <w:spacing w:after="0" w:line="259" w:lineRule="auto"/>
      <w:ind w:left="0" w:right="209" w:firstLine="0"/>
      <w:jc w:val="center"/>
    </w:pPr>
    <w:r>
      <w:fldChar w:fldCharType="begin"/>
    </w:r>
    <w:r>
      <w:instrText xml:space="preserve"> PAGE   \* MERGEFORMAT </w:instrText>
    </w:r>
    <w:r>
      <w:fldChar w:fldCharType="separate"/>
    </w:r>
    <w:r w:rsidR="00CD7799">
      <w:rPr>
        <w:noProof/>
      </w:rPr>
      <w:t>17</w:t>
    </w:r>
    <w:r>
      <w:fldChar w:fldCharType="end"/>
    </w:r>
    <w:r>
      <w:t xml:space="preserve"> </w:t>
    </w:r>
  </w:p>
  <w:p w14:paraId="0ED73DDF" w14:textId="77777777" w:rsidR="00C4278A" w:rsidRDefault="00C4278A">
    <w:pPr>
      <w:spacing w:after="0" w:line="259" w:lineRule="auto"/>
      <w:ind w:left="0" w:firstLine="0"/>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7A1A6" w14:textId="77777777" w:rsidR="00C4278A" w:rsidRDefault="00C4278A">
    <w:pPr>
      <w:spacing w:after="0" w:line="259" w:lineRule="auto"/>
      <w:ind w:left="0" w:right="209" w:firstLine="0"/>
      <w:jc w:val="center"/>
    </w:pPr>
    <w:r>
      <w:fldChar w:fldCharType="begin"/>
    </w:r>
    <w:r>
      <w:instrText xml:space="preserve"> PAGE   \* MERGEFORMAT </w:instrText>
    </w:r>
    <w:r>
      <w:fldChar w:fldCharType="separate"/>
    </w:r>
    <w:r>
      <w:t>1</w:t>
    </w:r>
    <w:r>
      <w:fldChar w:fldCharType="end"/>
    </w:r>
    <w:r>
      <w:t xml:space="preserve"> </w:t>
    </w:r>
  </w:p>
  <w:p w14:paraId="42515B1C" w14:textId="77777777" w:rsidR="00C4278A" w:rsidRDefault="00C4278A">
    <w:pPr>
      <w:spacing w:after="0" w:line="259" w:lineRule="auto"/>
      <w:ind w:left="0"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8F7A4F" w14:textId="77777777" w:rsidR="00586CFB" w:rsidRDefault="00586CFB">
      <w:pPr>
        <w:spacing w:after="0" w:line="269" w:lineRule="auto"/>
        <w:ind w:left="0" w:right="148" w:firstLine="0"/>
      </w:pPr>
      <w:r>
        <w:separator/>
      </w:r>
    </w:p>
  </w:footnote>
  <w:footnote w:type="continuationSeparator" w:id="0">
    <w:p w14:paraId="09322501" w14:textId="77777777" w:rsidR="00586CFB" w:rsidRDefault="00586CFB">
      <w:pPr>
        <w:spacing w:after="0" w:line="269" w:lineRule="auto"/>
        <w:ind w:left="0" w:right="148" w:firstLine="0"/>
      </w:pPr>
      <w:r>
        <w:continuationSeparator/>
      </w:r>
    </w:p>
  </w:footnote>
  <w:footnote w:type="continuationNotice" w:id="1">
    <w:p w14:paraId="2EFA7493" w14:textId="77777777" w:rsidR="00586CFB" w:rsidRDefault="00586CFB">
      <w:pPr>
        <w:spacing w:after="0" w:line="240" w:lineRule="auto"/>
      </w:pPr>
    </w:p>
  </w:footnote>
  <w:footnote w:id="2">
    <w:p w14:paraId="736D98A6" w14:textId="15B9D355" w:rsidR="00C4278A" w:rsidRDefault="00C4278A">
      <w:pPr>
        <w:pStyle w:val="FootnoteText"/>
      </w:pPr>
      <w:r>
        <w:rPr>
          <w:rStyle w:val="FootnoteReference"/>
        </w:rPr>
        <w:footnoteRef/>
      </w:r>
      <w:r>
        <w:t xml:space="preserve"> 202</w:t>
      </w:r>
      <w:r w:rsidR="00E734CC">
        <w:t>3</w:t>
      </w:r>
      <w:r>
        <w:t xml:space="preserve"> is the 3</w:t>
      </w:r>
      <w:r w:rsidR="00E734CC">
        <w:t>6th</w:t>
      </w:r>
      <w:r>
        <w:t xml:space="preserve"> </w:t>
      </w:r>
      <w:r w:rsidRPr="009C4283">
        <w:rPr>
          <w:u w:val="single"/>
        </w:rPr>
        <w:t>consecutive</w:t>
      </w:r>
      <w:r>
        <w:t xml:space="preserve"> year of monitoring at WAFB beginning in 1988, though monitoring data was not collected at the scale of creek segments until 1989, a scale used for PVA analysis.  The first year of data collecting was in 198</w:t>
      </w:r>
      <w:r w:rsidR="00E734CC">
        <w:t>8</w:t>
      </w:r>
      <w:r>
        <w:t>, making this the 3</w:t>
      </w:r>
      <w:r w:rsidR="003D6F2E">
        <w:t>6</w:t>
      </w:r>
      <w:r w:rsidRPr="0030357A">
        <w:rPr>
          <w:vertAlign w:val="superscript"/>
        </w:rPr>
        <w:t>th</w:t>
      </w:r>
      <w:r>
        <w:t xml:space="preserve"> year of data collecting.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BA1377"/>
    <w:multiLevelType w:val="hybridMultilevel"/>
    <w:tmpl w:val="C04A7012"/>
    <w:lvl w:ilvl="0" w:tplc="C6B462C4">
      <w:start w:val="1"/>
      <w:numFmt w:val="bullet"/>
      <w:lvlText w:val="•"/>
      <w:lvlJc w:val="left"/>
      <w:pPr>
        <w:ind w:left="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F72CFF4">
      <w:start w:val="1"/>
      <w:numFmt w:val="bullet"/>
      <w:lvlText w:val="o"/>
      <w:lvlJc w:val="left"/>
      <w:pPr>
        <w:ind w:left="15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C8648C4">
      <w:start w:val="1"/>
      <w:numFmt w:val="bullet"/>
      <w:lvlText w:val="▪"/>
      <w:lvlJc w:val="left"/>
      <w:pPr>
        <w:ind w:left="22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498517C">
      <w:start w:val="1"/>
      <w:numFmt w:val="bullet"/>
      <w:lvlText w:val="•"/>
      <w:lvlJc w:val="left"/>
      <w:pPr>
        <w:ind w:left="3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426E2CE">
      <w:start w:val="1"/>
      <w:numFmt w:val="bullet"/>
      <w:lvlText w:val="o"/>
      <w:lvlJc w:val="left"/>
      <w:pPr>
        <w:ind w:left="3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006DD12">
      <w:start w:val="1"/>
      <w:numFmt w:val="bullet"/>
      <w:lvlText w:val="▪"/>
      <w:lvlJc w:val="left"/>
      <w:pPr>
        <w:ind w:left="4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BEF0BE">
      <w:start w:val="1"/>
      <w:numFmt w:val="bullet"/>
      <w:lvlText w:val="•"/>
      <w:lvlJc w:val="left"/>
      <w:pPr>
        <w:ind w:left="5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BF48BFA">
      <w:start w:val="1"/>
      <w:numFmt w:val="bullet"/>
      <w:lvlText w:val="o"/>
      <w:lvlJc w:val="left"/>
      <w:pPr>
        <w:ind w:left="5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A56A9AC">
      <w:start w:val="1"/>
      <w:numFmt w:val="bullet"/>
      <w:lvlText w:val="▪"/>
      <w:lvlJc w:val="left"/>
      <w:pPr>
        <w:ind w:left="6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683328B9"/>
    <w:multiLevelType w:val="hybridMultilevel"/>
    <w:tmpl w:val="ED7AEBE4"/>
    <w:lvl w:ilvl="0" w:tplc="38047076">
      <w:start w:val="1"/>
      <w:numFmt w:val="bullet"/>
      <w:lvlText w:val="•"/>
      <w:lvlJc w:val="left"/>
      <w:pPr>
        <w:ind w:left="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A98A5C2">
      <w:start w:val="1"/>
      <w:numFmt w:val="bullet"/>
      <w:lvlText w:val="o"/>
      <w:lvlJc w:val="left"/>
      <w:pPr>
        <w:ind w:left="15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0441C6C">
      <w:start w:val="1"/>
      <w:numFmt w:val="bullet"/>
      <w:lvlText w:val="▪"/>
      <w:lvlJc w:val="left"/>
      <w:pPr>
        <w:ind w:left="22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5DA04EA">
      <w:start w:val="1"/>
      <w:numFmt w:val="bullet"/>
      <w:lvlText w:val="•"/>
      <w:lvlJc w:val="left"/>
      <w:pPr>
        <w:ind w:left="3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207C6E">
      <w:start w:val="1"/>
      <w:numFmt w:val="bullet"/>
      <w:lvlText w:val="o"/>
      <w:lvlJc w:val="left"/>
      <w:pPr>
        <w:ind w:left="3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C42E30">
      <w:start w:val="1"/>
      <w:numFmt w:val="bullet"/>
      <w:lvlText w:val="▪"/>
      <w:lvlJc w:val="left"/>
      <w:pPr>
        <w:ind w:left="4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47C488E">
      <w:start w:val="1"/>
      <w:numFmt w:val="bullet"/>
      <w:lvlText w:val="•"/>
      <w:lvlJc w:val="left"/>
      <w:pPr>
        <w:ind w:left="5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046528">
      <w:start w:val="1"/>
      <w:numFmt w:val="bullet"/>
      <w:lvlText w:val="o"/>
      <w:lvlJc w:val="left"/>
      <w:pPr>
        <w:ind w:left="5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0985752">
      <w:start w:val="1"/>
      <w:numFmt w:val="bullet"/>
      <w:lvlText w:val="▪"/>
      <w:lvlJc w:val="left"/>
      <w:pPr>
        <w:ind w:left="6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1478495780">
    <w:abstractNumId w:val="1"/>
  </w:num>
  <w:num w:numId="2" w16cid:durableId="138355710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ars, Alice E">
    <w15:presenceInfo w15:providerId="AD" w15:userId="S::astears@usgs.gov::c330f04d-4e7a-4b6a-b85a-e102c30978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4F2E"/>
    <w:rsid w:val="00001A57"/>
    <w:rsid w:val="00003F0E"/>
    <w:rsid w:val="000069ED"/>
    <w:rsid w:val="000104DD"/>
    <w:rsid w:val="000118AA"/>
    <w:rsid w:val="000126A4"/>
    <w:rsid w:val="000138BE"/>
    <w:rsid w:val="0002387A"/>
    <w:rsid w:val="000251AF"/>
    <w:rsid w:val="0002527A"/>
    <w:rsid w:val="000258B3"/>
    <w:rsid w:val="0003513E"/>
    <w:rsid w:val="00036328"/>
    <w:rsid w:val="0004423F"/>
    <w:rsid w:val="00046ADB"/>
    <w:rsid w:val="00047A8F"/>
    <w:rsid w:val="00054443"/>
    <w:rsid w:val="0005601B"/>
    <w:rsid w:val="00056795"/>
    <w:rsid w:val="0006057E"/>
    <w:rsid w:val="00061EA7"/>
    <w:rsid w:val="0006628B"/>
    <w:rsid w:val="000726FB"/>
    <w:rsid w:val="00074EFF"/>
    <w:rsid w:val="00075B0B"/>
    <w:rsid w:val="00076A1B"/>
    <w:rsid w:val="000775E2"/>
    <w:rsid w:val="000822A4"/>
    <w:rsid w:val="00086D90"/>
    <w:rsid w:val="00087628"/>
    <w:rsid w:val="0009149A"/>
    <w:rsid w:val="00092601"/>
    <w:rsid w:val="00092AB5"/>
    <w:rsid w:val="00094B01"/>
    <w:rsid w:val="000A1C38"/>
    <w:rsid w:val="000A5D59"/>
    <w:rsid w:val="000A5D89"/>
    <w:rsid w:val="000A661A"/>
    <w:rsid w:val="000B3BE7"/>
    <w:rsid w:val="000B45AC"/>
    <w:rsid w:val="000B5512"/>
    <w:rsid w:val="000B63F9"/>
    <w:rsid w:val="000B64F8"/>
    <w:rsid w:val="000B73B1"/>
    <w:rsid w:val="000B7FB2"/>
    <w:rsid w:val="000C295C"/>
    <w:rsid w:val="000C7AEF"/>
    <w:rsid w:val="000C7C6B"/>
    <w:rsid w:val="000D1377"/>
    <w:rsid w:val="000D5A5A"/>
    <w:rsid w:val="000D5DEF"/>
    <w:rsid w:val="000D6044"/>
    <w:rsid w:val="000E1F62"/>
    <w:rsid w:val="000E3BD3"/>
    <w:rsid w:val="000E7721"/>
    <w:rsid w:val="000E7AE5"/>
    <w:rsid w:val="000E7B48"/>
    <w:rsid w:val="000F0367"/>
    <w:rsid w:val="000F07AA"/>
    <w:rsid w:val="000F2326"/>
    <w:rsid w:val="000F2F90"/>
    <w:rsid w:val="000F3FD7"/>
    <w:rsid w:val="00101195"/>
    <w:rsid w:val="00106EBC"/>
    <w:rsid w:val="00106EC5"/>
    <w:rsid w:val="001074D8"/>
    <w:rsid w:val="00110223"/>
    <w:rsid w:val="00113A56"/>
    <w:rsid w:val="00113F78"/>
    <w:rsid w:val="00114B14"/>
    <w:rsid w:val="00116A24"/>
    <w:rsid w:val="001178A5"/>
    <w:rsid w:val="00117BD3"/>
    <w:rsid w:val="00122753"/>
    <w:rsid w:val="00122989"/>
    <w:rsid w:val="00126AA0"/>
    <w:rsid w:val="001358B0"/>
    <w:rsid w:val="001368CC"/>
    <w:rsid w:val="00136B68"/>
    <w:rsid w:val="00140259"/>
    <w:rsid w:val="00142008"/>
    <w:rsid w:val="0014542B"/>
    <w:rsid w:val="00147136"/>
    <w:rsid w:val="001474E4"/>
    <w:rsid w:val="0015644E"/>
    <w:rsid w:val="00161F02"/>
    <w:rsid w:val="00164EC9"/>
    <w:rsid w:val="0017134C"/>
    <w:rsid w:val="00174E60"/>
    <w:rsid w:val="00187565"/>
    <w:rsid w:val="00194A6C"/>
    <w:rsid w:val="001A0256"/>
    <w:rsid w:val="001A4203"/>
    <w:rsid w:val="001A644B"/>
    <w:rsid w:val="001B0290"/>
    <w:rsid w:val="001B0B18"/>
    <w:rsid w:val="001B294C"/>
    <w:rsid w:val="001B300F"/>
    <w:rsid w:val="001B429C"/>
    <w:rsid w:val="001B7961"/>
    <w:rsid w:val="001C0F95"/>
    <w:rsid w:val="001C4652"/>
    <w:rsid w:val="001C6B7F"/>
    <w:rsid w:val="001D1DA2"/>
    <w:rsid w:val="001D42E5"/>
    <w:rsid w:val="001D7530"/>
    <w:rsid w:val="001E2182"/>
    <w:rsid w:val="001E2BCD"/>
    <w:rsid w:val="001F1E00"/>
    <w:rsid w:val="001F293C"/>
    <w:rsid w:val="001F309D"/>
    <w:rsid w:val="001F4966"/>
    <w:rsid w:val="001F4F2E"/>
    <w:rsid w:val="001F7E21"/>
    <w:rsid w:val="00201933"/>
    <w:rsid w:val="00203F8B"/>
    <w:rsid w:val="002104FC"/>
    <w:rsid w:val="0021059B"/>
    <w:rsid w:val="00212B7A"/>
    <w:rsid w:val="002136F0"/>
    <w:rsid w:val="002201A0"/>
    <w:rsid w:val="002231F1"/>
    <w:rsid w:val="0022347C"/>
    <w:rsid w:val="00226F13"/>
    <w:rsid w:val="002276EE"/>
    <w:rsid w:val="0023010D"/>
    <w:rsid w:val="002363FC"/>
    <w:rsid w:val="002379FE"/>
    <w:rsid w:val="002410C4"/>
    <w:rsid w:val="00242D21"/>
    <w:rsid w:val="00244C33"/>
    <w:rsid w:val="00254019"/>
    <w:rsid w:val="00255E24"/>
    <w:rsid w:val="00256E0F"/>
    <w:rsid w:val="00257162"/>
    <w:rsid w:val="00264208"/>
    <w:rsid w:val="002648E8"/>
    <w:rsid w:val="00265FD9"/>
    <w:rsid w:val="00266A6F"/>
    <w:rsid w:val="00266CCF"/>
    <w:rsid w:val="002726D9"/>
    <w:rsid w:val="00272AAB"/>
    <w:rsid w:val="00272AC8"/>
    <w:rsid w:val="00273DAD"/>
    <w:rsid w:val="002748B4"/>
    <w:rsid w:val="002752B4"/>
    <w:rsid w:val="00277002"/>
    <w:rsid w:val="002805E3"/>
    <w:rsid w:val="00281BC8"/>
    <w:rsid w:val="00285B7C"/>
    <w:rsid w:val="00287506"/>
    <w:rsid w:val="0028788B"/>
    <w:rsid w:val="00287EE2"/>
    <w:rsid w:val="0029270F"/>
    <w:rsid w:val="00294A5D"/>
    <w:rsid w:val="00294BDE"/>
    <w:rsid w:val="00295180"/>
    <w:rsid w:val="00295A69"/>
    <w:rsid w:val="002A0008"/>
    <w:rsid w:val="002A12EC"/>
    <w:rsid w:val="002A5D25"/>
    <w:rsid w:val="002B1DE7"/>
    <w:rsid w:val="002B2600"/>
    <w:rsid w:val="002B6F66"/>
    <w:rsid w:val="002C095C"/>
    <w:rsid w:val="002C0EF7"/>
    <w:rsid w:val="002C2A56"/>
    <w:rsid w:val="002C396C"/>
    <w:rsid w:val="002C409C"/>
    <w:rsid w:val="002C586E"/>
    <w:rsid w:val="002D0B1B"/>
    <w:rsid w:val="002D47BA"/>
    <w:rsid w:val="002D7C99"/>
    <w:rsid w:val="002F0749"/>
    <w:rsid w:val="003022E7"/>
    <w:rsid w:val="0030279C"/>
    <w:rsid w:val="0030357A"/>
    <w:rsid w:val="00305D5C"/>
    <w:rsid w:val="003065B1"/>
    <w:rsid w:val="00307E7A"/>
    <w:rsid w:val="00310302"/>
    <w:rsid w:val="0032141C"/>
    <w:rsid w:val="00324D8D"/>
    <w:rsid w:val="00325613"/>
    <w:rsid w:val="003268B3"/>
    <w:rsid w:val="00330121"/>
    <w:rsid w:val="00330C26"/>
    <w:rsid w:val="00330E94"/>
    <w:rsid w:val="00331217"/>
    <w:rsid w:val="0033426D"/>
    <w:rsid w:val="00335FAD"/>
    <w:rsid w:val="0033673A"/>
    <w:rsid w:val="0034320D"/>
    <w:rsid w:val="003447D2"/>
    <w:rsid w:val="00350B9D"/>
    <w:rsid w:val="00351092"/>
    <w:rsid w:val="0035227D"/>
    <w:rsid w:val="0035395F"/>
    <w:rsid w:val="003548D9"/>
    <w:rsid w:val="003558DA"/>
    <w:rsid w:val="003559F2"/>
    <w:rsid w:val="0035644B"/>
    <w:rsid w:val="0036423D"/>
    <w:rsid w:val="00366277"/>
    <w:rsid w:val="00366967"/>
    <w:rsid w:val="003672A0"/>
    <w:rsid w:val="00371755"/>
    <w:rsid w:val="00373520"/>
    <w:rsid w:val="00381AB4"/>
    <w:rsid w:val="00385F3D"/>
    <w:rsid w:val="003931A7"/>
    <w:rsid w:val="00394504"/>
    <w:rsid w:val="003A0038"/>
    <w:rsid w:val="003A0329"/>
    <w:rsid w:val="003A38C7"/>
    <w:rsid w:val="003A49A7"/>
    <w:rsid w:val="003B0CC0"/>
    <w:rsid w:val="003B1719"/>
    <w:rsid w:val="003B17FD"/>
    <w:rsid w:val="003B5D7D"/>
    <w:rsid w:val="003C1088"/>
    <w:rsid w:val="003C1232"/>
    <w:rsid w:val="003C32CE"/>
    <w:rsid w:val="003C4BA8"/>
    <w:rsid w:val="003D1FC7"/>
    <w:rsid w:val="003D5817"/>
    <w:rsid w:val="003D6E30"/>
    <w:rsid w:val="003D6F2E"/>
    <w:rsid w:val="003E1DF5"/>
    <w:rsid w:val="003E41B3"/>
    <w:rsid w:val="003E5E58"/>
    <w:rsid w:val="003E607C"/>
    <w:rsid w:val="003E60EF"/>
    <w:rsid w:val="003E6ABA"/>
    <w:rsid w:val="003F12F0"/>
    <w:rsid w:val="00400CF7"/>
    <w:rsid w:val="00400EDC"/>
    <w:rsid w:val="0040565C"/>
    <w:rsid w:val="00406267"/>
    <w:rsid w:val="0040705A"/>
    <w:rsid w:val="0040795D"/>
    <w:rsid w:val="004121BE"/>
    <w:rsid w:val="00421D26"/>
    <w:rsid w:val="004235BA"/>
    <w:rsid w:val="00424709"/>
    <w:rsid w:val="00431EDB"/>
    <w:rsid w:val="004342FF"/>
    <w:rsid w:val="00437514"/>
    <w:rsid w:val="00437B4D"/>
    <w:rsid w:val="0044074A"/>
    <w:rsid w:val="00441407"/>
    <w:rsid w:val="00442EB7"/>
    <w:rsid w:val="00445CB0"/>
    <w:rsid w:val="004519FE"/>
    <w:rsid w:val="00451C53"/>
    <w:rsid w:val="00464A34"/>
    <w:rsid w:val="00471DF3"/>
    <w:rsid w:val="004721FA"/>
    <w:rsid w:val="00475349"/>
    <w:rsid w:val="00477F51"/>
    <w:rsid w:val="00480D7B"/>
    <w:rsid w:val="00481EBD"/>
    <w:rsid w:val="00490AA4"/>
    <w:rsid w:val="004920DA"/>
    <w:rsid w:val="0049677B"/>
    <w:rsid w:val="004B7589"/>
    <w:rsid w:val="004B7E8B"/>
    <w:rsid w:val="004C1333"/>
    <w:rsid w:val="004C2049"/>
    <w:rsid w:val="004C5429"/>
    <w:rsid w:val="004C6344"/>
    <w:rsid w:val="004C739C"/>
    <w:rsid w:val="004C7E74"/>
    <w:rsid w:val="004D2F51"/>
    <w:rsid w:val="004E0423"/>
    <w:rsid w:val="004E1322"/>
    <w:rsid w:val="004E3312"/>
    <w:rsid w:val="004E3540"/>
    <w:rsid w:val="004E5D0C"/>
    <w:rsid w:val="004E6D81"/>
    <w:rsid w:val="004E6F7C"/>
    <w:rsid w:val="004F3760"/>
    <w:rsid w:val="004F39B7"/>
    <w:rsid w:val="004F5379"/>
    <w:rsid w:val="004F7BFF"/>
    <w:rsid w:val="00500744"/>
    <w:rsid w:val="0050216C"/>
    <w:rsid w:val="00502838"/>
    <w:rsid w:val="00506ABC"/>
    <w:rsid w:val="00510BD3"/>
    <w:rsid w:val="00513F73"/>
    <w:rsid w:val="00514A59"/>
    <w:rsid w:val="00516E79"/>
    <w:rsid w:val="0051743A"/>
    <w:rsid w:val="00517E53"/>
    <w:rsid w:val="00522249"/>
    <w:rsid w:val="00523771"/>
    <w:rsid w:val="00531FDC"/>
    <w:rsid w:val="005365FA"/>
    <w:rsid w:val="00536D86"/>
    <w:rsid w:val="00536F10"/>
    <w:rsid w:val="00537389"/>
    <w:rsid w:val="00545974"/>
    <w:rsid w:val="00550E66"/>
    <w:rsid w:val="00556191"/>
    <w:rsid w:val="00561C4C"/>
    <w:rsid w:val="00565E2C"/>
    <w:rsid w:val="00566901"/>
    <w:rsid w:val="0057220C"/>
    <w:rsid w:val="005740DD"/>
    <w:rsid w:val="00576B3B"/>
    <w:rsid w:val="0058487E"/>
    <w:rsid w:val="00586CFB"/>
    <w:rsid w:val="005933F2"/>
    <w:rsid w:val="00593588"/>
    <w:rsid w:val="00596646"/>
    <w:rsid w:val="00596E24"/>
    <w:rsid w:val="005A2329"/>
    <w:rsid w:val="005A26BE"/>
    <w:rsid w:val="005A72C5"/>
    <w:rsid w:val="005A7418"/>
    <w:rsid w:val="005A7508"/>
    <w:rsid w:val="005A7741"/>
    <w:rsid w:val="005B1AFC"/>
    <w:rsid w:val="005B4F8E"/>
    <w:rsid w:val="005C196F"/>
    <w:rsid w:val="005C4062"/>
    <w:rsid w:val="005C4302"/>
    <w:rsid w:val="005C7873"/>
    <w:rsid w:val="005D2457"/>
    <w:rsid w:val="005D4B36"/>
    <w:rsid w:val="005D5C4F"/>
    <w:rsid w:val="005D6835"/>
    <w:rsid w:val="005E088D"/>
    <w:rsid w:val="005E343F"/>
    <w:rsid w:val="005E35A7"/>
    <w:rsid w:val="005E55FA"/>
    <w:rsid w:val="005E634B"/>
    <w:rsid w:val="005E6565"/>
    <w:rsid w:val="005F0AB4"/>
    <w:rsid w:val="005F131A"/>
    <w:rsid w:val="005F4A92"/>
    <w:rsid w:val="005F79A4"/>
    <w:rsid w:val="005F7E8B"/>
    <w:rsid w:val="0060248B"/>
    <w:rsid w:val="00603637"/>
    <w:rsid w:val="00604D6F"/>
    <w:rsid w:val="0060592E"/>
    <w:rsid w:val="0061318C"/>
    <w:rsid w:val="00613574"/>
    <w:rsid w:val="00614F06"/>
    <w:rsid w:val="006219CA"/>
    <w:rsid w:val="00621B8A"/>
    <w:rsid w:val="00630384"/>
    <w:rsid w:val="0063118B"/>
    <w:rsid w:val="00632F8C"/>
    <w:rsid w:val="00634506"/>
    <w:rsid w:val="00636C07"/>
    <w:rsid w:val="00636C63"/>
    <w:rsid w:val="00637009"/>
    <w:rsid w:val="006426A7"/>
    <w:rsid w:val="006463DA"/>
    <w:rsid w:val="0064757B"/>
    <w:rsid w:val="00655B65"/>
    <w:rsid w:val="006572D9"/>
    <w:rsid w:val="006723F4"/>
    <w:rsid w:val="006755A8"/>
    <w:rsid w:val="00677ACA"/>
    <w:rsid w:val="00677FA7"/>
    <w:rsid w:val="00681FDE"/>
    <w:rsid w:val="006856D8"/>
    <w:rsid w:val="00690511"/>
    <w:rsid w:val="00693E55"/>
    <w:rsid w:val="0069599A"/>
    <w:rsid w:val="006A3ADC"/>
    <w:rsid w:val="006A533D"/>
    <w:rsid w:val="006B050A"/>
    <w:rsid w:val="006B441B"/>
    <w:rsid w:val="006B7239"/>
    <w:rsid w:val="006C18AB"/>
    <w:rsid w:val="006C405F"/>
    <w:rsid w:val="006C417B"/>
    <w:rsid w:val="006C69C5"/>
    <w:rsid w:val="006D2F87"/>
    <w:rsid w:val="006D6197"/>
    <w:rsid w:val="006E0FF5"/>
    <w:rsid w:val="006E3D14"/>
    <w:rsid w:val="006E6084"/>
    <w:rsid w:val="006E7241"/>
    <w:rsid w:val="006F2FB2"/>
    <w:rsid w:val="006F3C0D"/>
    <w:rsid w:val="006F568A"/>
    <w:rsid w:val="00700097"/>
    <w:rsid w:val="00700713"/>
    <w:rsid w:val="00701217"/>
    <w:rsid w:val="00703CB2"/>
    <w:rsid w:val="007056D8"/>
    <w:rsid w:val="00717172"/>
    <w:rsid w:val="0072262F"/>
    <w:rsid w:val="00722FCB"/>
    <w:rsid w:val="00723298"/>
    <w:rsid w:val="00724540"/>
    <w:rsid w:val="00724E4D"/>
    <w:rsid w:val="0073118D"/>
    <w:rsid w:val="00740FFA"/>
    <w:rsid w:val="00743AD4"/>
    <w:rsid w:val="00743E27"/>
    <w:rsid w:val="007456BF"/>
    <w:rsid w:val="00750AC8"/>
    <w:rsid w:val="00752EBB"/>
    <w:rsid w:val="007649CF"/>
    <w:rsid w:val="00765D7D"/>
    <w:rsid w:val="00767FB4"/>
    <w:rsid w:val="00771351"/>
    <w:rsid w:val="00776466"/>
    <w:rsid w:val="00780A5C"/>
    <w:rsid w:val="0078735B"/>
    <w:rsid w:val="00791AC0"/>
    <w:rsid w:val="00796696"/>
    <w:rsid w:val="007A5C40"/>
    <w:rsid w:val="007A712F"/>
    <w:rsid w:val="007B4CAE"/>
    <w:rsid w:val="007B792C"/>
    <w:rsid w:val="007C012A"/>
    <w:rsid w:val="007C467D"/>
    <w:rsid w:val="007C71B5"/>
    <w:rsid w:val="007C73C0"/>
    <w:rsid w:val="007D3564"/>
    <w:rsid w:val="007E0D9D"/>
    <w:rsid w:val="007E1982"/>
    <w:rsid w:val="007F07D6"/>
    <w:rsid w:val="007F26DE"/>
    <w:rsid w:val="007F2998"/>
    <w:rsid w:val="007F4606"/>
    <w:rsid w:val="007F7C91"/>
    <w:rsid w:val="007F7DBC"/>
    <w:rsid w:val="00802CAC"/>
    <w:rsid w:val="00806DB6"/>
    <w:rsid w:val="008074BA"/>
    <w:rsid w:val="00807B43"/>
    <w:rsid w:val="00811401"/>
    <w:rsid w:val="00812624"/>
    <w:rsid w:val="008135D0"/>
    <w:rsid w:val="00815CF2"/>
    <w:rsid w:val="008200F6"/>
    <w:rsid w:val="008204E5"/>
    <w:rsid w:val="00821D73"/>
    <w:rsid w:val="00824F38"/>
    <w:rsid w:val="00831269"/>
    <w:rsid w:val="008315A1"/>
    <w:rsid w:val="00837C3C"/>
    <w:rsid w:val="00841AB8"/>
    <w:rsid w:val="00841FA1"/>
    <w:rsid w:val="0084256A"/>
    <w:rsid w:val="008435CC"/>
    <w:rsid w:val="00851AAC"/>
    <w:rsid w:val="0085737F"/>
    <w:rsid w:val="00857FDF"/>
    <w:rsid w:val="00862053"/>
    <w:rsid w:val="008627BB"/>
    <w:rsid w:val="0086515C"/>
    <w:rsid w:val="008713F2"/>
    <w:rsid w:val="008723AE"/>
    <w:rsid w:val="0087640C"/>
    <w:rsid w:val="00886D56"/>
    <w:rsid w:val="008926B9"/>
    <w:rsid w:val="00892FBA"/>
    <w:rsid w:val="00894D32"/>
    <w:rsid w:val="008A15C4"/>
    <w:rsid w:val="008A27D4"/>
    <w:rsid w:val="008A32DE"/>
    <w:rsid w:val="008B4009"/>
    <w:rsid w:val="008B4843"/>
    <w:rsid w:val="008B4EF6"/>
    <w:rsid w:val="008B5D7B"/>
    <w:rsid w:val="008B6A0C"/>
    <w:rsid w:val="008C1913"/>
    <w:rsid w:val="008C4F5F"/>
    <w:rsid w:val="008C53AA"/>
    <w:rsid w:val="008C53C0"/>
    <w:rsid w:val="008C7D83"/>
    <w:rsid w:val="008D6709"/>
    <w:rsid w:val="008E1696"/>
    <w:rsid w:val="008E3402"/>
    <w:rsid w:val="008F2ED5"/>
    <w:rsid w:val="00900ECD"/>
    <w:rsid w:val="00905AAE"/>
    <w:rsid w:val="009062C3"/>
    <w:rsid w:val="00910544"/>
    <w:rsid w:val="00913718"/>
    <w:rsid w:val="00916310"/>
    <w:rsid w:val="009269E8"/>
    <w:rsid w:val="00931DE8"/>
    <w:rsid w:val="009321E3"/>
    <w:rsid w:val="009346F6"/>
    <w:rsid w:val="00935D1B"/>
    <w:rsid w:val="00937E39"/>
    <w:rsid w:val="00937E6F"/>
    <w:rsid w:val="00940304"/>
    <w:rsid w:val="00940EB7"/>
    <w:rsid w:val="00945227"/>
    <w:rsid w:val="009474F8"/>
    <w:rsid w:val="009477A6"/>
    <w:rsid w:val="00953EF6"/>
    <w:rsid w:val="00954FC3"/>
    <w:rsid w:val="009552D3"/>
    <w:rsid w:val="009559B1"/>
    <w:rsid w:val="0096096A"/>
    <w:rsid w:val="00960DDE"/>
    <w:rsid w:val="00962AD8"/>
    <w:rsid w:val="0096685E"/>
    <w:rsid w:val="0097046B"/>
    <w:rsid w:val="009709E9"/>
    <w:rsid w:val="00971B7C"/>
    <w:rsid w:val="009734A6"/>
    <w:rsid w:val="00974F13"/>
    <w:rsid w:val="009772D8"/>
    <w:rsid w:val="0099432C"/>
    <w:rsid w:val="00994EC0"/>
    <w:rsid w:val="009A0FF5"/>
    <w:rsid w:val="009A25D7"/>
    <w:rsid w:val="009A3982"/>
    <w:rsid w:val="009A55E2"/>
    <w:rsid w:val="009B0EB8"/>
    <w:rsid w:val="009C4283"/>
    <w:rsid w:val="009C532A"/>
    <w:rsid w:val="009D6B1E"/>
    <w:rsid w:val="009E5DD1"/>
    <w:rsid w:val="009F0C3A"/>
    <w:rsid w:val="009F1815"/>
    <w:rsid w:val="009F35EC"/>
    <w:rsid w:val="00A05EAC"/>
    <w:rsid w:val="00A065BE"/>
    <w:rsid w:val="00A07681"/>
    <w:rsid w:val="00A07B0E"/>
    <w:rsid w:val="00A111A4"/>
    <w:rsid w:val="00A13EC8"/>
    <w:rsid w:val="00A16311"/>
    <w:rsid w:val="00A171C6"/>
    <w:rsid w:val="00A17BC0"/>
    <w:rsid w:val="00A17ECA"/>
    <w:rsid w:val="00A2053B"/>
    <w:rsid w:val="00A20D38"/>
    <w:rsid w:val="00A26ACC"/>
    <w:rsid w:val="00A34F62"/>
    <w:rsid w:val="00A35785"/>
    <w:rsid w:val="00A37822"/>
    <w:rsid w:val="00A41137"/>
    <w:rsid w:val="00A43DBD"/>
    <w:rsid w:val="00A47725"/>
    <w:rsid w:val="00A505DC"/>
    <w:rsid w:val="00A51C8C"/>
    <w:rsid w:val="00A5311D"/>
    <w:rsid w:val="00A56C85"/>
    <w:rsid w:val="00A570F8"/>
    <w:rsid w:val="00A60774"/>
    <w:rsid w:val="00A61734"/>
    <w:rsid w:val="00A63993"/>
    <w:rsid w:val="00A67F29"/>
    <w:rsid w:val="00A724C8"/>
    <w:rsid w:val="00A72E3A"/>
    <w:rsid w:val="00A734D5"/>
    <w:rsid w:val="00A756A6"/>
    <w:rsid w:val="00A7623D"/>
    <w:rsid w:val="00A76A37"/>
    <w:rsid w:val="00A7737B"/>
    <w:rsid w:val="00A80407"/>
    <w:rsid w:val="00A83D6D"/>
    <w:rsid w:val="00A92EDA"/>
    <w:rsid w:val="00A93138"/>
    <w:rsid w:val="00A93B7F"/>
    <w:rsid w:val="00AA06A8"/>
    <w:rsid w:val="00AA1F7A"/>
    <w:rsid w:val="00AA4B08"/>
    <w:rsid w:val="00AA5C6F"/>
    <w:rsid w:val="00AA743C"/>
    <w:rsid w:val="00AB0BA6"/>
    <w:rsid w:val="00AB2034"/>
    <w:rsid w:val="00AB482B"/>
    <w:rsid w:val="00AB6E73"/>
    <w:rsid w:val="00AB73A3"/>
    <w:rsid w:val="00AC3164"/>
    <w:rsid w:val="00AC37CD"/>
    <w:rsid w:val="00AC4ED2"/>
    <w:rsid w:val="00AC5390"/>
    <w:rsid w:val="00AC58AE"/>
    <w:rsid w:val="00AC75B4"/>
    <w:rsid w:val="00AC7B72"/>
    <w:rsid w:val="00AD0144"/>
    <w:rsid w:val="00AD0CC8"/>
    <w:rsid w:val="00AD2853"/>
    <w:rsid w:val="00AD7C93"/>
    <w:rsid w:val="00AE2087"/>
    <w:rsid w:val="00AE5173"/>
    <w:rsid w:val="00AE73F4"/>
    <w:rsid w:val="00AF0A0B"/>
    <w:rsid w:val="00AF4077"/>
    <w:rsid w:val="00B125AA"/>
    <w:rsid w:val="00B140DF"/>
    <w:rsid w:val="00B14D46"/>
    <w:rsid w:val="00B16729"/>
    <w:rsid w:val="00B17BCE"/>
    <w:rsid w:val="00B22D7B"/>
    <w:rsid w:val="00B251D8"/>
    <w:rsid w:val="00B2529D"/>
    <w:rsid w:val="00B262F6"/>
    <w:rsid w:val="00B300E8"/>
    <w:rsid w:val="00B30E67"/>
    <w:rsid w:val="00B313AA"/>
    <w:rsid w:val="00B317F7"/>
    <w:rsid w:val="00B344C8"/>
    <w:rsid w:val="00B40BF0"/>
    <w:rsid w:val="00B42550"/>
    <w:rsid w:val="00B43E0E"/>
    <w:rsid w:val="00B455AE"/>
    <w:rsid w:val="00B50A33"/>
    <w:rsid w:val="00B50A5E"/>
    <w:rsid w:val="00B51FB7"/>
    <w:rsid w:val="00B555AC"/>
    <w:rsid w:val="00B575CE"/>
    <w:rsid w:val="00B61178"/>
    <w:rsid w:val="00B6216B"/>
    <w:rsid w:val="00B629B9"/>
    <w:rsid w:val="00B64462"/>
    <w:rsid w:val="00B649E2"/>
    <w:rsid w:val="00B657CB"/>
    <w:rsid w:val="00B65BB5"/>
    <w:rsid w:val="00B72B46"/>
    <w:rsid w:val="00B7419F"/>
    <w:rsid w:val="00B86520"/>
    <w:rsid w:val="00B90610"/>
    <w:rsid w:val="00B90C5F"/>
    <w:rsid w:val="00B93D5F"/>
    <w:rsid w:val="00B95834"/>
    <w:rsid w:val="00B97F60"/>
    <w:rsid w:val="00BA0C2E"/>
    <w:rsid w:val="00BA0D97"/>
    <w:rsid w:val="00BA1134"/>
    <w:rsid w:val="00BA48EF"/>
    <w:rsid w:val="00BA4C68"/>
    <w:rsid w:val="00BB1787"/>
    <w:rsid w:val="00BB3FF7"/>
    <w:rsid w:val="00BB4F11"/>
    <w:rsid w:val="00BB54ED"/>
    <w:rsid w:val="00BB6391"/>
    <w:rsid w:val="00BB7EF1"/>
    <w:rsid w:val="00BC1A65"/>
    <w:rsid w:val="00BC3F1E"/>
    <w:rsid w:val="00BD061E"/>
    <w:rsid w:val="00BD4966"/>
    <w:rsid w:val="00BD4D6C"/>
    <w:rsid w:val="00BD539E"/>
    <w:rsid w:val="00BD7B2B"/>
    <w:rsid w:val="00BE1B06"/>
    <w:rsid w:val="00BE3552"/>
    <w:rsid w:val="00BE41F7"/>
    <w:rsid w:val="00BE691D"/>
    <w:rsid w:val="00BE696C"/>
    <w:rsid w:val="00BE7E38"/>
    <w:rsid w:val="00BF0340"/>
    <w:rsid w:val="00BF0C23"/>
    <w:rsid w:val="00BF4C9B"/>
    <w:rsid w:val="00BF51F0"/>
    <w:rsid w:val="00BF56EA"/>
    <w:rsid w:val="00C01A98"/>
    <w:rsid w:val="00C03F13"/>
    <w:rsid w:val="00C041C5"/>
    <w:rsid w:val="00C06593"/>
    <w:rsid w:val="00C135F3"/>
    <w:rsid w:val="00C1441A"/>
    <w:rsid w:val="00C15BFA"/>
    <w:rsid w:val="00C22201"/>
    <w:rsid w:val="00C23F04"/>
    <w:rsid w:val="00C27CDC"/>
    <w:rsid w:val="00C27F78"/>
    <w:rsid w:val="00C30718"/>
    <w:rsid w:val="00C3079A"/>
    <w:rsid w:val="00C3154E"/>
    <w:rsid w:val="00C31EC5"/>
    <w:rsid w:val="00C35106"/>
    <w:rsid w:val="00C36B58"/>
    <w:rsid w:val="00C4278A"/>
    <w:rsid w:val="00C46625"/>
    <w:rsid w:val="00C47DC0"/>
    <w:rsid w:val="00C50BD3"/>
    <w:rsid w:val="00C5145E"/>
    <w:rsid w:val="00C55713"/>
    <w:rsid w:val="00C61B5B"/>
    <w:rsid w:val="00C62E01"/>
    <w:rsid w:val="00C676F6"/>
    <w:rsid w:val="00C70B40"/>
    <w:rsid w:val="00C70F39"/>
    <w:rsid w:val="00C73A21"/>
    <w:rsid w:val="00C73AF7"/>
    <w:rsid w:val="00C84314"/>
    <w:rsid w:val="00C87216"/>
    <w:rsid w:val="00C9073A"/>
    <w:rsid w:val="00C918AE"/>
    <w:rsid w:val="00C92625"/>
    <w:rsid w:val="00CA0321"/>
    <w:rsid w:val="00CA2952"/>
    <w:rsid w:val="00CA72DE"/>
    <w:rsid w:val="00CB1162"/>
    <w:rsid w:val="00CB35CE"/>
    <w:rsid w:val="00CC0C11"/>
    <w:rsid w:val="00CC10BC"/>
    <w:rsid w:val="00CC15E3"/>
    <w:rsid w:val="00CC6098"/>
    <w:rsid w:val="00CC69D5"/>
    <w:rsid w:val="00CD30C9"/>
    <w:rsid w:val="00CD6930"/>
    <w:rsid w:val="00CD7799"/>
    <w:rsid w:val="00CE3241"/>
    <w:rsid w:val="00CE62DF"/>
    <w:rsid w:val="00CF0CDA"/>
    <w:rsid w:val="00CF136D"/>
    <w:rsid w:val="00CF37E9"/>
    <w:rsid w:val="00D0177B"/>
    <w:rsid w:val="00D03DAE"/>
    <w:rsid w:val="00D0635D"/>
    <w:rsid w:val="00D06805"/>
    <w:rsid w:val="00D123CF"/>
    <w:rsid w:val="00D13F3D"/>
    <w:rsid w:val="00D20F9D"/>
    <w:rsid w:val="00D21B71"/>
    <w:rsid w:val="00D223FF"/>
    <w:rsid w:val="00D375DF"/>
    <w:rsid w:val="00D37D63"/>
    <w:rsid w:val="00D43C57"/>
    <w:rsid w:val="00D44B18"/>
    <w:rsid w:val="00D5467D"/>
    <w:rsid w:val="00D54BEE"/>
    <w:rsid w:val="00D55C08"/>
    <w:rsid w:val="00D5726C"/>
    <w:rsid w:val="00D60192"/>
    <w:rsid w:val="00D6471C"/>
    <w:rsid w:val="00D660DD"/>
    <w:rsid w:val="00D71459"/>
    <w:rsid w:val="00D73785"/>
    <w:rsid w:val="00D740A4"/>
    <w:rsid w:val="00D8228A"/>
    <w:rsid w:val="00D8528C"/>
    <w:rsid w:val="00D85573"/>
    <w:rsid w:val="00D90D3D"/>
    <w:rsid w:val="00DA3019"/>
    <w:rsid w:val="00DA4843"/>
    <w:rsid w:val="00DA5640"/>
    <w:rsid w:val="00DA6EB8"/>
    <w:rsid w:val="00DB01C4"/>
    <w:rsid w:val="00DB6501"/>
    <w:rsid w:val="00DC388B"/>
    <w:rsid w:val="00DE41CB"/>
    <w:rsid w:val="00DE615F"/>
    <w:rsid w:val="00DE7A91"/>
    <w:rsid w:val="00DF14F4"/>
    <w:rsid w:val="00E0446B"/>
    <w:rsid w:val="00E0715B"/>
    <w:rsid w:val="00E10D21"/>
    <w:rsid w:val="00E17B3E"/>
    <w:rsid w:val="00E17EFF"/>
    <w:rsid w:val="00E23A6E"/>
    <w:rsid w:val="00E26C23"/>
    <w:rsid w:val="00E2728C"/>
    <w:rsid w:val="00E27CD0"/>
    <w:rsid w:val="00E3078A"/>
    <w:rsid w:val="00E31873"/>
    <w:rsid w:val="00E34B04"/>
    <w:rsid w:val="00E363AE"/>
    <w:rsid w:val="00E366CC"/>
    <w:rsid w:val="00E42438"/>
    <w:rsid w:val="00E425DF"/>
    <w:rsid w:val="00E42712"/>
    <w:rsid w:val="00E51114"/>
    <w:rsid w:val="00E524B4"/>
    <w:rsid w:val="00E549D0"/>
    <w:rsid w:val="00E56A10"/>
    <w:rsid w:val="00E56E1D"/>
    <w:rsid w:val="00E634C8"/>
    <w:rsid w:val="00E646D6"/>
    <w:rsid w:val="00E66D26"/>
    <w:rsid w:val="00E67C08"/>
    <w:rsid w:val="00E71984"/>
    <w:rsid w:val="00E722EC"/>
    <w:rsid w:val="00E72F01"/>
    <w:rsid w:val="00E734CC"/>
    <w:rsid w:val="00E73AE4"/>
    <w:rsid w:val="00E76744"/>
    <w:rsid w:val="00E80CC3"/>
    <w:rsid w:val="00E80F82"/>
    <w:rsid w:val="00E81214"/>
    <w:rsid w:val="00E84632"/>
    <w:rsid w:val="00E84E7D"/>
    <w:rsid w:val="00E900ED"/>
    <w:rsid w:val="00E90D57"/>
    <w:rsid w:val="00E91F45"/>
    <w:rsid w:val="00E93AB9"/>
    <w:rsid w:val="00E94209"/>
    <w:rsid w:val="00E94780"/>
    <w:rsid w:val="00EA1EC5"/>
    <w:rsid w:val="00EB33A8"/>
    <w:rsid w:val="00EB3593"/>
    <w:rsid w:val="00EB45A3"/>
    <w:rsid w:val="00EB475D"/>
    <w:rsid w:val="00EC77F4"/>
    <w:rsid w:val="00ED0559"/>
    <w:rsid w:val="00EE0022"/>
    <w:rsid w:val="00EE0CA8"/>
    <w:rsid w:val="00EE0E47"/>
    <w:rsid w:val="00EE2EED"/>
    <w:rsid w:val="00EE3A24"/>
    <w:rsid w:val="00EE5C32"/>
    <w:rsid w:val="00EE5CB1"/>
    <w:rsid w:val="00EE640F"/>
    <w:rsid w:val="00EF2BE5"/>
    <w:rsid w:val="00EF71BD"/>
    <w:rsid w:val="00F020D5"/>
    <w:rsid w:val="00F038AA"/>
    <w:rsid w:val="00F0395F"/>
    <w:rsid w:val="00F0633B"/>
    <w:rsid w:val="00F06B7C"/>
    <w:rsid w:val="00F13B71"/>
    <w:rsid w:val="00F144A6"/>
    <w:rsid w:val="00F14A4D"/>
    <w:rsid w:val="00F152B7"/>
    <w:rsid w:val="00F20FC0"/>
    <w:rsid w:val="00F23339"/>
    <w:rsid w:val="00F24073"/>
    <w:rsid w:val="00F34F95"/>
    <w:rsid w:val="00F370BC"/>
    <w:rsid w:val="00F37502"/>
    <w:rsid w:val="00F42FBF"/>
    <w:rsid w:val="00F43259"/>
    <w:rsid w:val="00F45159"/>
    <w:rsid w:val="00F46F4C"/>
    <w:rsid w:val="00F52B33"/>
    <w:rsid w:val="00F5389A"/>
    <w:rsid w:val="00F57408"/>
    <w:rsid w:val="00F61AC4"/>
    <w:rsid w:val="00F63975"/>
    <w:rsid w:val="00F67515"/>
    <w:rsid w:val="00F679CD"/>
    <w:rsid w:val="00F67A0D"/>
    <w:rsid w:val="00F74C50"/>
    <w:rsid w:val="00F76315"/>
    <w:rsid w:val="00F81CBF"/>
    <w:rsid w:val="00F847BC"/>
    <w:rsid w:val="00F85E02"/>
    <w:rsid w:val="00FA1C4D"/>
    <w:rsid w:val="00FA3B10"/>
    <w:rsid w:val="00FA5D00"/>
    <w:rsid w:val="00FA69C1"/>
    <w:rsid w:val="00FB0433"/>
    <w:rsid w:val="00FB2AB1"/>
    <w:rsid w:val="00FB45AD"/>
    <w:rsid w:val="00FC78B6"/>
    <w:rsid w:val="00FD0567"/>
    <w:rsid w:val="00FD22BC"/>
    <w:rsid w:val="00FD3FFB"/>
    <w:rsid w:val="00FD59D4"/>
    <w:rsid w:val="00FE00C2"/>
    <w:rsid w:val="00FE4C15"/>
    <w:rsid w:val="00FE513E"/>
    <w:rsid w:val="00FF1316"/>
    <w:rsid w:val="00FF7A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E9E67"/>
  <w15:docId w15:val="{34326B75-F140-4E67-A796-440DC9CB2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F01"/>
    <w:pPr>
      <w:spacing w:after="3" w:line="247" w:lineRule="auto"/>
      <w:ind w:left="10" w:hanging="10"/>
    </w:pPr>
    <w:rPr>
      <w:rFonts w:ascii="Times New Roman" w:hAnsi="Times New Roman"/>
      <w:color w:val="000000"/>
      <w:sz w:val="24"/>
      <w:szCs w:val="22"/>
    </w:rPr>
  </w:style>
  <w:style w:type="paragraph" w:styleId="Heading1">
    <w:name w:val="heading 1"/>
    <w:next w:val="Normal"/>
    <w:link w:val="Heading1Char"/>
    <w:uiPriority w:val="9"/>
    <w:unhideWhenUsed/>
    <w:qFormat/>
    <w:pPr>
      <w:keepNext/>
      <w:keepLines/>
      <w:spacing w:line="259" w:lineRule="auto"/>
      <w:ind w:left="16" w:hanging="10"/>
      <w:outlineLvl w:val="0"/>
    </w:pPr>
    <w:rPr>
      <w:rFonts w:ascii="Times New Roman" w:hAnsi="Times New Roman"/>
      <w:b/>
      <w:color w:val="000000"/>
      <w:sz w:val="24"/>
      <w:szCs w:val="22"/>
    </w:rPr>
  </w:style>
  <w:style w:type="paragraph" w:styleId="Heading2">
    <w:name w:val="heading 2"/>
    <w:next w:val="Normal"/>
    <w:link w:val="Heading2Char"/>
    <w:uiPriority w:val="9"/>
    <w:unhideWhenUsed/>
    <w:qFormat/>
    <w:pPr>
      <w:keepNext/>
      <w:keepLines/>
      <w:spacing w:line="259" w:lineRule="auto"/>
      <w:ind w:left="16" w:hanging="10"/>
      <w:outlineLvl w:val="1"/>
    </w:pPr>
    <w:rPr>
      <w:rFonts w:ascii="Times New Roman" w:hAnsi="Times New Roman"/>
      <w:b/>
      <w:color w:val="000000"/>
      <w:sz w:val="24"/>
      <w:szCs w:val="22"/>
    </w:rPr>
  </w:style>
  <w:style w:type="paragraph" w:styleId="Heading3">
    <w:name w:val="heading 3"/>
    <w:next w:val="Normal"/>
    <w:link w:val="Heading3Char"/>
    <w:uiPriority w:val="9"/>
    <w:unhideWhenUsed/>
    <w:qFormat/>
    <w:pPr>
      <w:keepNext/>
      <w:keepLines/>
      <w:spacing w:line="259" w:lineRule="auto"/>
      <w:ind w:left="16" w:hanging="10"/>
      <w:outlineLvl w:val="2"/>
    </w:pPr>
    <w:rPr>
      <w:rFonts w:ascii="Times New Roman" w:hAnsi="Times New Roman"/>
      <w:b/>
      <w:color w:val="000000"/>
      <w:sz w:val="24"/>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paragraph" w:customStyle="1" w:styleId="footnotedescription">
    <w:name w:val="footnote description"/>
    <w:next w:val="Normal"/>
    <w:link w:val="footnotedescriptionChar"/>
    <w:hidden/>
    <w:pPr>
      <w:spacing w:line="269" w:lineRule="auto"/>
      <w:ind w:right="148"/>
    </w:pPr>
    <w:rPr>
      <w:rFonts w:ascii="Times New Roman" w:hAnsi="Times New Roman"/>
      <w:color w:val="000000"/>
      <w:szCs w:val="22"/>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paragraph" w:styleId="TOC1">
    <w:name w:val="toc 1"/>
    <w:hidden/>
    <w:uiPriority w:val="39"/>
    <w:pPr>
      <w:spacing w:after="3" w:line="247" w:lineRule="auto"/>
      <w:ind w:left="32" w:right="15" w:hanging="10"/>
    </w:pPr>
    <w:rPr>
      <w:rFonts w:ascii="Times New Roman" w:hAnsi="Times New Roman"/>
      <w:color w:val="000000"/>
      <w:sz w:val="24"/>
      <w:szCs w:val="22"/>
    </w:rPr>
  </w:style>
  <w:style w:type="paragraph" w:styleId="TOC2">
    <w:name w:val="toc 2"/>
    <w:hidden/>
    <w:uiPriority w:val="39"/>
    <w:pPr>
      <w:spacing w:after="3" w:line="247" w:lineRule="auto"/>
      <w:ind w:left="265" w:right="15" w:hanging="10"/>
    </w:pPr>
    <w:rPr>
      <w:rFonts w:ascii="Times New Roman" w:hAnsi="Times New Roman"/>
      <w:color w:val="000000"/>
      <w:sz w:val="24"/>
      <w:szCs w:val="22"/>
    </w:rPr>
  </w:style>
  <w:style w:type="character" w:customStyle="1" w:styleId="footnotemark">
    <w:name w:val="footnote mark"/>
    <w:hidden/>
    <w:rPr>
      <w:rFonts w:ascii="Courier New" w:eastAsia="Courier New" w:hAnsi="Courier New" w:cs="Courier New"/>
      <w:color w:val="000000"/>
      <w:sz w:val="24"/>
      <w:vertAlign w:val="superscript"/>
    </w:rPr>
  </w:style>
  <w:style w:type="table" w:customStyle="1" w:styleId="TableGrid">
    <w:name w:val="TableGrid"/>
    <w:rPr>
      <w:sz w:val="22"/>
      <w:szCs w:val="22"/>
    </w:rPr>
    <w:tblPr>
      <w:tblCellMar>
        <w:top w:w="0" w:type="dxa"/>
        <w:left w:w="0" w:type="dxa"/>
        <w:bottom w:w="0" w:type="dxa"/>
        <w:right w:w="0" w:type="dxa"/>
      </w:tblCellMar>
    </w:tblPr>
  </w:style>
  <w:style w:type="paragraph" w:customStyle="1" w:styleId="EndNoteBibliography">
    <w:name w:val="EndNote Bibliography"/>
    <w:basedOn w:val="Normal"/>
    <w:link w:val="EndNoteBibliographyChar"/>
    <w:rsid w:val="00AE73F4"/>
    <w:pPr>
      <w:spacing w:after="200" w:line="240" w:lineRule="auto"/>
      <w:ind w:left="0" w:firstLine="0"/>
    </w:pPr>
    <w:rPr>
      <w:rFonts w:eastAsia="Calibri"/>
      <w:noProof/>
      <w:color w:val="auto"/>
    </w:rPr>
  </w:style>
  <w:style w:type="character" w:customStyle="1" w:styleId="EndNoteBibliographyChar">
    <w:name w:val="EndNote Bibliography Char"/>
    <w:link w:val="EndNoteBibliography"/>
    <w:rsid w:val="00AE73F4"/>
    <w:rPr>
      <w:rFonts w:ascii="Times New Roman" w:eastAsia="Calibri" w:hAnsi="Times New Roman"/>
      <w:noProof/>
      <w:sz w:val="24"/>
      <w:szCs w:val="22"/>
    </w:rPr>
  </w:style>
  <w:style w:type="character" w:styleId="Hyperlink">
    <w:name w:val="Hyperlink"/>
    <w:uiPriority w:val="99"/>
    <w:unhideWhenUsed/>
    <w:rsid w:val="00C62E01"/>
    <w:rPr>
      <w:color w:val="0563C1"/>
      <w:u w:val="single"/>
    </w:rPr>
  </w:style>
  <w:style w:type="paragraph" w:styleId="BalloonText">
    <w:name w:val="Balloon Text"/>
    <w:basedOn w:val="Normal"/>
    <w:link w:val="BalloonTextChar"/>
    <w:uiPriority w:val="99"/>
    <w:semiHidden/>
    <w:unhideWhenUsed/>
    <w:rsid w:val="00C62E01"/>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C62E01"/>
    <w:rPr>
      <w:rFonts w:ascii="Segoe UI" w:hAnsi="Segoe UI" w:cs="Segoe UI"/>
      <w:color w:val="000000"/>
      <w:sz w:val="18"/>
      <w:szCs w:val="18"/>
    </w:rPr>
  </w:style>
  <w:style w:type="paragraph" w:styleId="FootnoteText">
    <w:name w:val="footnote text"/>
    <w:basedOn w:val="Normal"/>
    <w:link w:val="FootnoteTextChar"/>
    <w:uiPriority w:val="99"/>
    <w:semiHidden/>
    <w:unhideWhenUsed/>
    <w:rsid w:val="00724540"/>
    <w:rPr>
      <w:sz w:val="20"/>
      <w:szCs w:val="20"/>
    </w:rPr>
  </w:style>
  <w:style w:type="character" w:customStyle="1" w:styleId="FootnoteTextChar">
    <w:name w:val="Footnote Text Char"/>
    <w:link w:val="FootnoteText"/>
    <w:uiPriority w:val="99"/>
    <w:semiHidden/>
    <w:rsid w:val="00724540"/>
    <w:rPr>
      <w:rFonts w:ascii="Times New Roman" w:hAnsi="Times New Roman"/>
      <w:color w:val="000000"/>
    </w:rPr>
  </w:style>
  <w:style w:type="character" w:styleId="FootnoteReference">
    <w:name w:val="footnote reference"/>
    <w:uiPriority w:val="99"/>
    <w:semiHidden/>
    <w:unhideWhenUsed/>
    <w:rsid w:val="00724540"/>
    <w:rPr>
      <w:vertAlign w:val="superscript"/>
    </w:rPr>
  </w:style>
  <w:style w:type="paragraph" w:styleId="Header">
    <w:name w:val="header"/>
    <w:basedOn w:val="Normal"/>
    <w:link w:val="HeaderChar"/>
    <w:uiPriority w:val="99"/>
    <w:unhideWhenUsed/>
    <w:rsid w:val="003E60EF"/>
    <w:pPr>
      <w:tabs>
        <w:tab w:val="center" w:pos="4680"/>
        <w:tab w:val="right" w:pos="9360"/>
      </w:tabs>
      <w:spacing w:after="0" w:line="240" w:lineRule="auto"/>
    </w:pPr>
  </w:style>
  <w:style w:type="character" w:customStyle="1" w:styleId="HeaderChar">
    <w:name w:val="Header Char"/>
    <w:link w:val="Header"/>
    <w:uiPriority w:val="99"/>
    <w:rsid w:val="003E60EF"/>
    <w:rPr>
      <w:rFonts w:ascii="Times New Roman" w:hAnsi="Times New Roman"/>
      <w:color w:val="000000"/>
      <w:sz w:val="24"/>
      <w:szCs w:val="22"/>
    </w:rPr>
  </w:style>
  <w:style w:type="character" w:styleId="CommentReference">
    <w:name w:val="annotation reference"/>
    <w:uiPriority w:val="99"/>
    <w:semiHidden/>
    <w:unhideWhenUsed/>
    <w:rsid w:val="00AA1F7A"/>
    <w:rPr>
      <w:sz w:val="16"/>
      <w:szCs w:val="16"/>
    </w:rPr>
  </w:style>
  <w:style w:type="paragraph" w:styleId="CommentText">
    <w:name w:val="annotation text"/>
    <w:basedOn w:val="Normal"/>
    <w:link w:val="CommentTextChar"/>
    <w:uiPriority w:val="99"/>
    <w:semiHidden/>
    <w:unhideWhenUsed/>
    <w:rsid w:val="00AA1F7A"/>
    <w:rPr>
      <w:sz w:val="20"/>
      <w:szCs w:val="20"/>
    </w:rPr>
  </w:style>
  <w:style w:type="character" w:customStyle="1" w:styleId="CommentTextChar">
    <w:name w:val="Comment Text Char"/>
    <w:link w:val="CommentText"/>
    <w:uiPriority w:val="99"/>
    <w:semiHidden/>
    <w:rsid w:val="00AA1F7A"/>
    <w:rPr>
      <w:rFonts w:ascii="Times New Roman" w:hAnsi="Times New Roman"/>
      <w:color w:val="000000"/>
    </w:rPr>
  </w:style>
  <w:style w:type="paragraph" w:styleId="CommentSubject">
    <w:name w:val="annotation subject"/>
    <w:basedOn w:val="CommentText"/>
    <w:next w:val="CommentText"/>
    <w:link w:val="CommentSubjectChar"/>
    <w:uiPriority w:val="99"/>
    <w:semiHidden/>
    <w:unhideWhenUsed/>
    <w:rsid w:val="00AA1F7A"/>
    <w:rPr>
      <w:b/>
      <w:bCs/>
    </w:rPr>
  </w:style>
  <w:style w:type="character" w:customStyle="1" w:styleId="CommentSubjectChar">
    <w:name w:val="Comment Subject Char"/>
    <w:link w:val="CommentSubject"/>
    <w:uiPriority w:val="99"/>
    <w:semiHidden/>
    <w:rsid w:val="00AA1F7A"/>
    <w:rPr>
      <w:rFonts w:ascii="Times New Roman" w:hAnsi="Times New Roman"/>
      <w:b/>
      <w:bCs/>
      <w:color w:val="000000"/>
    </w:rPr>
  </w:style>
  <w:style w:type="paragraph" w:styleId="Revision">
    <w:name w:val="Revision"/>
    <w:hidden/>
    <w:uiPriority w:val="99"/>
    <w:semiHidden/>
    <w:rsid w:val="00F13B71"/>
    <w:rPr>
      <w:rFonts w:ascii="Times New Roman" w:hAnsi="Times New Roman"/>
      <w:color w:val="000000"/>
      <w:sz w:val="24"/>
      <w:szCs w:val="22"/>
    </w:rPr>
  </w:style>
  <w:style w:type="character" w:styleId="UnresolvedMention">
    <w:name w:val="Unresolved Mention"/>
    <w:basedOn w:val="DefaultParagraphFont"/>
    <w:uiPriority w:val="99"/>
    <w:semiHidden/>
    <w:unhideWhenUsed/>
    <w:rsid w:val="00F432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678194">
      <w:bodyDiv w:val="1"/>
      <w:marLeft w:val="0"/>
      <w:marRight w:val="0"/>
      <w:marTop w:val="0"/>
      <w:marBottom w:val="0"/>
      <w:divBdr>
        <w:top w:val="none" w:sz="0" w:space="0" w:color="auto"/>
        <w:left w:val="none" w:sz="0" w:space="0" w:color="auto"/>
        <w:bottom w:val="none" w:sz="0" w:space="0" w:color="auto"/>
        <w:right w:val="none" w:sz="0" w:space="0" w:color="auto"/>
      </w:divBdr>
    </w:div>
    <w:div w:id="1009017580">
      <w:bodyDiv w:val="1"/>
      <w:marLeft w:val="0"/>
      <w:marRight w:val="0"/>
      <w:marTop w:val="0"/>
      <w:marBottom w:val="0"/>
      <w:divBdr>
        <w:top w:val="none" w:sz="0" w:space="0" w:color="auto"/>
        <w:left w:val="none" w:sz="0" w:space="0" w:color="auto"/>
        <w:bottom w:val="none" w:sz="0" w:space="0" w:color="auto"/>
        <w:right w:val="none" w:sz="0" w:space="0" w:color="auto"/>
      </w:divBdr>
    </w:div>
    <w:div w:id="1234513261">
      <w:bodyDiv w:val="1"/>
      <w:marLeft w:val="0"/>
      <w:marRight w:val="0"/>
      <w:marTop w:val="0"/>
      <w:marBottom w:val="0"/>
      <w:divBdr>
        <w:top w:val="none" w:sz="0" w:space="0" w:color="auto"/>
        <w:left w:val="none" w:sz="0" w:space="0" w:color="auto"/>
        <w:bottom w:val="none" w:sz="0" w:space="0" w:color="auto"/>
        <w:right w:val="none" w:sz="0" w:space="0" w:color="auto"/>
      </w:divBdr>
    </w:div>
    <w:div w:id="14274644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wmf"/><Relationship Id="rId21" Type="http://schemas.openxmlformats.org/officeDocument/2006/relationships/image" Target="media/image5.wmf"/><Relationship Id="rId42" Type="http://schemas.openxmlformats.org/officeDocument/2006/relationships/image" Target="media/image12.wmf"/><Relationship Id="rId47" Type="http://schemas.openxmlformats.org/officeDocument/2006/relationships/chart" Target="charts/chart50.xml"/><Relationship Id="rId63" Type="http://schemas.openxmlformats.org/officeDocument/2006/relationships/image" Target="media/image180.wmf"/><Relationship Id="rId68" Type="http://schemas.openxmlformats.org/officeDocument/2006/relationships/image" Target="media/image210.wmf"/><Relationship Id="rId84" Type="http://schemas.openxmlformats.org/officeDocument/2006/relationships/hyperlink" Target="http://waterdata.usgs.gov/wy/nwis/inventory/?site_no=06755960" TargetMode="External"/><Relationship Id="rId89" Type="http://schemas.openxmlformats.org/officeDocument/2006/relationships/footer" Target="footer4.xml"/><Relationship Id="rId16" Type="http://schemas.openxmlformats.org/officeDocument/2006/relationships/footer" Target="footer3.xml"/><Relationship Id="rId11" Type="http://schemas.microsoft.com/office/2011/relationships/commentsExtended" Target="commentsExtended.xml"/><Relationship Id="rId32" Type="http://schemas.openxmlformats.org/officeDocument/2006/relationships/image" Target="media/image60.wmf"/><Relationship Id="rId37" Type="http://schemas.openxmlformats.org/officeDocument/2006/relationships/chart" Target="charts/chart3.xml"/><Relationship Id="rId53" Type="http://schemas.openxmlformats.org/officeDocument/2006/relationships/chart" Target="charts/chart6.xml"/><Relationship Id="rId58" Type="http://schemas.openxmlformats.org/officeDocument/2006/relationships/image" Target="media/image160.wmf"/><Relationship Id="rId74" Type="http://schemas.openxmlformats.org/officeDocument/2006/relationships/hyperlink" Target="https://www.R-project.org/" TargetMode="External"/><Relationship Id="rId79" Type="http://schemas.openxmlformats.org/officeDocument/2006/relationships/hyperlink" Target="https://www.usgs.gov/centers/wy-mt-water/" TargetMode="External"/><Relationship Id="rId5" Type="http://schemas.openxmlformats.org/officeDocument/2006/relationships/webSettings" Target="webSettings.xml"/><Relationship Id="rId90" Type="http://schemas.openxmlformats.org/officeDocument/2006/relationships/footer" Target="footer5.xml"/><Relationship Id="rId22" Type="http://schemas.openxmlformats.org/officeDocument/2006/relationships/image" Target="media/image30.wmf"/><Relationship Id="rId27" Type="http://schemas.openxmlformats.org/officeDocument/2006/relationships/image" Target="media/image7.wmf"/><Relationship Id="rId43" Type="http://schemas.openxmlformats.org/officeDocument/2006/relationships/chart" Target="charts/chart30.xml"/><Relationship Id="rId48" Type="http://schemas.openxmlformats.org/officeDocument/2006/relationships/image" Target="media/image120.wmf"/><Relationship Id="rId64" Type="http://schemas.openxmlformats.org/officeDocument/2006/relationships/image" Target="media/image190.wmf"/><Relationship Id="rId69" Type="http://schemas.openxmlformats.org/officeDocument/2006/relationships/image" Target="media/image22.wmf"/><Relationship Id="rId8" Type="http://schemas.openxmlformats.org/officeDocument/2006/relationships/image" Target="media/image1.jpg"/><Relationship Id="rId51" Type="http://schemas.openxmlformats.org/officeDocument/2006/relationships/image" Target="media/image130.wmf"/><Relationship Id="rId72" Type="http://schemas.openxmlformats.org/officeDocument/2006/relationships/image" Target="media/image24.png"/><Relationship Id="rId80" Type="http://schemas.openxmlformats.org/officeDocument/2006/relationships/hyperlink" Target="https://www.usgs.gov/centers/wy-mt-water/" TargetMode="External"/><Relationship Id="rId85" Type="http://schemas.openxmlformats.org/officeDocument/2006/relationships/hyperlink" Target="http://www.wrcc.dri.edu/summary/Climsmwy.html" TargetMode="External"/><Relationship Id="rId93" Type="http://schemas.microsoft.com/office/2011/relationships/people" Target="peop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2.emf"/><Relationship Id="rId25" Type="http://schemas.openxmlformats.org/officeDocument/2006/relationships/chart" Target="charts/chart1.xml"/><Relationship Id="rId33" Type="http://schemas.openxmlformats.org/officeDocument/2006/relationships/image" Target="media/image70.wmf"/><Relationship Id="rId38" Type="http://schemas.openxmlformats.org/officeDocument/2006/relationships/image" Target="media/image10.wmf"/><Relationship Id="rId46" Type="http://schemas.openxmlformats.org/officeDocument/2006/relationships/image" Target="media/image110.wmf"/><Relationship Id="rId59" Type="http://schemas.openxmlformats.org/officeDocument/2006/relationships/image" Target="media/image17.wmf"/><Relationship Id="rId67" Type="http://schemas.openxmlformats.org/officeDocument/2006/relationships/image" Target="media/image21.wmf"/><Relationship Id="rId20" Type="http://schemas.openxmlformats.org/officeDocument/2006/relationships/image" Target="media/image4.wmf"/><Relationship Id="rId41" Type="http://schemas.openxmlformats.org/officeDocument/2006/relationships/chart" Target="charts/chart5.xml"/><Relationship Id="rId54" Type="http://schemas.openxmlformats.org/officeDocument/2006/relationships/chart" Target="charts/chart60.xml"/><Relationship Id="rId62" Type="http://schemas.openxmlformats.org/officeDocument/2006/relationships/image" Target="media/image19.wmf"/><Relationship Id="rId70" Type="http://schemas.openxmlformats.org/officeDocument/2006/relationships/image" Target="media/image220.wmf"/><Relationship Id="rId75" Type="http://schemas.openxmlformats.org/officeDocument/2006/relationships/hyperlink" Target="http://ecos.fws.gove/tess_public/pub/listedPlants.jsp" TargetMode="External"/><Relationship Id="rId83" Type="http://schemas.openxmlformats.org/officeDocument/2006/relationships/hyperlink" Target="http://waterdata.usgs.gov/wy/nwis/inventory/?site_no=06755960" TargetMode="External"/><Relationship Id="rId88" Type="http://schemas.openxmlformats.org/officeDocument/2006/relationships/hyperlink" Target="https://www.wrds.uwyo.edu/drought/drought.html" TargetMode="External"/><Relationship Id="rId91"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40.wmf"/><Relationship Id="rId28" Type="http://schemas.openxmlformats.org/officeDocument/2006/relationships/image" Target="media/image8.wmf"/><Relationship Id="rId36" Type="http://schemas.openxmlformats.org/officeDocument/2006/relationships/image" Target="media/image90.wmf"/><Relationship Id="rId49" Type="http://schemas.openxmlformats.org/officeDocument/2006/relationships/image" Target="media/image13.wmf"/><Relationship Id="rId57" Type="http://schemas.openxmlformats.org/officeDocument/2006/relationships/image" Target="media/image16.wmf"/><Relationship Id="rId10" Type="http://schemas.openxmlformats.org/officeDocument/2006/relationships/comments" Target="comments.xml"/><Relationship Id="rId31" Type="http://schemas.openxmlformats.org/officeDocument/2006/relationships/chart" Target="charts/chart10.xml"/><Relationship Id="rId44" Type="http://schemas.openxmlformats.org/officeDocument/2006/relationships/image" Target="media/image100.wmf"/><Relationship Id="rId52" Type="http://schemas.openxmlformats.org/officeDocument/2006/relationships/image" Target="media/image140.wmf"/><Relationship Id="rId60" Type="http://schemas.openxmlformats.org/officeDocument/2006/relationships/image" Target="media/image170.wmf"/><Relationship Id="rId65" Type="http://schemas.openxmlformats.org/officeDocument/2006/relationships/image" Target="media/image20.wmf"/><Relationship Id="rId73" Type="http://schemas.openxmlformats.org/officeDocument/2006/relationships/image" Target="media/image25.jpeg"/><Relationship Id="rId78" Type="http://schemas.openxmlformats.org/officeDocument/2006/relationships/hyperlink" Target="https://www.usgs.gov/centers/wy-mt-water/" TargetMode="External"/><Relationship Id="rId81" Type="http://schemas.openxmlformats.org/officeDocument/2006/relationships/hyperlink" Target="https://www.usgs.gov/centers/wy-mt-water/" TargetMode="External"/><Relationship Id="rId86" Type="http://schemas.openxmlformats.org/officeDocument/2006/relationships/hyperlink" Target="https://wrcc.dri.edu/cgi-bin/cliMAIN.pl?wy1675"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0.jpg"/><Relationship Id="rId13" Type="http://schemas.microsoft.com/office/2018/08/relationships/commentsExtensible" Target="commentsExtensible.xml"/><Relationship Id="rId18" Type="http://schemas.openxmlformats.org/officeDocument/2006/relationships/image" Target="media/image20.emf"/><Relationship Id="rId39" Type="http://schemas.openxmlformats.org/officeDocument/2006/relationships/chart" Target="charts/chart4.xml"/><Relationship Id="rId34" Type="http://schemas.openxmlformats.org/officeDocument/2006/relationships/image" Target="media/image80.wmf"/><Relationship Id="rId50" Type="http://schemas.openxmlformats.org/officeDocument/2006/relationships/image" Target="media/image14.wmf"/><Relationship Id="rId55" Type="http://schemas.openxmlformats.org/officeDocument/2006/relationships/image" Target="media/image15.wmf"/><Relationship Id="rId76" Type="http://schemas.openxmlformats.org/officeDocument/2006/relationships/hyperlink" Target="http://ecos.fws.gove/tess_public/pub/listedPlants.jsp" TargetMode="External"/><Relationship Id="rId7" Type="http://schemas.openxmlformats.org/officeDocument/2006/relationships/endnotes" Target="endnotes.xml"/><Relationship Id="rId71" Type="http://schemas.openxmlformats.org/officeDocument/2006/relationships/image" Target="media/image23.jpe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chart" Target="charts/chart2.xml"/><Relationship Id="rId24" Type="http://schemas.openxmlformats.org/officeDocument/2006/relationships/image" Target="media/image50.wmf"/><Relationship Id="rId40" Type="http://schemas.openxmlformats.org/officeDocument/2006/relationships/image" Target="media/image11.wmf"/><Relationship Id="rId45" Type="http://schemas.openxmlformats.org/officeDocument/2006/relationships/chart" Target="charts/chart40.xml"/><Relationship Id="rId66" Type="http://schemas.openxmlformats.org/officeDocument/2006/relationships/image" Target="media/image200.wmf"/><Relationship Id="rId87" Type="http://schemas.openxmlformats.org/officeDocument/2006/relationships/hyperlink" Target="http://www.wrcc.dri.edu/summary/Climsmwy.html" TargetMode="External"/><Relationship Id="rId61" Type="http://schemas.openxmlformats.org/officeDocument/2006/relationships/image" Target="media/image18.wmf"/><Relationship Id="rId82" Type="http://schemas.openxmlformats.org/officeDocument/2006/relationships/hyperlink" Target="https://www.usgs.gov/centers/wy-mt-water/" TargetMode="External"/><Relationship Id="rId19" Type="http://schemas.openxmlformats.org/officeDocument/2006/relationships/image" Target="media/image3.wmf"/><Relationship Id="rId14" Type="http://schemas.openxmlformats.org/officeDocument/2006/relationships/footer" Target="footer1.xml"/><Relationship Id="rId30" Type="http://schemas.openxmlformats.org/officeDocument/2006/relationships/image" Target="media/image9.wmf"/><Relationship Id="rId35" Type="http://schemas.openxmlformats.org/officeDocument/2006/relationships/chart" Target="charts/chart20.xml"/><Relationship Id="rId56" Type="http://schemas.openxmlformats.org/officeDocument/2006/relationships/image" Target="media/image150.wmf"/><Relationship Id="rId77" Type="http://schemas.openxmlformats.org/officeDocument/2006/relationships/hyperlink" Target="https://www.usgs.gov/centers/wy-mt-wate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J:\My%20Documents\Gaura\Gaura%202024%20report\Cheyenne_climatedata_1984_2023.xls"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J:\My%20Documents\Gaura\Gaura%202024%20report\Cheyenne_climatedata_1984_2023.xls" TargetMode="Externa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_rels/chart20.xml.rels><?xml version="1.0" encoding="UTF-8" standalone="yes"?>
<Relationships xmlns="http://schemas.openxmlformats.org/package/2006/relationships"><Relationship Id="rId2" Type="http://schemas.openxmlformats.org/officeDocument/2006/relationships/package" Target="../embeddings/Microsoft_Excel_Worksheet0.xlsx"/><Relationship Id="rId1" Type="http://schemas.openxmlformats.org/officeDocument/2006/relationships/themeOverride" Target="../theme/themeOverride10.xml"/></Relationships>
</file>

<file path=word/charts/_rels/chart3.xml.rels><?xml version="1.0" encoding="UTF-8" standalone="yes"?>
<Relationships xmlns="http://schemas.openxmlformats.org/package/2006/relationships"><Relationship Id="rId1" Type="http://schemas.openxmlformats.org/officeDocument/2006/relationships/oleObject" Target="file:///J:\My%20Documents\Gaura\Gaura%202024%20report\Cheyenne_climatedata_1984_2023.xls"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J:\My%20Documents\Gaura\Gaura%202024%20report\Cheyenne_climatedata_1984_2023.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J:\My%20Documents\Gaura\Gaura%202023%20report\Climate\Cheyenne_climatedata_1984_2021.xls"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J:\My%20Documents\Gaura\Gaura%202023%20report\Climate\Cheyenne_climatedata_1984_2021.xls" TargetMode="External"/></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2.xml"/></Relationships>
</file>

<file path=word/charts/_rels/chart50.xml.rels><?xml version="1.0" encoding="UTF-8" standalone="yes"?>
<Relationships xmlns="http://schemas.openxmlformats.org/package/2006/relationships"><Relationship Id="rId2" Type="http://schemas.openxmlformats.org/officeDocument/2006/relationships/package" Target="../embeddings/Microsoft_Excel_Worksheet10.xlsx"/><Relationship Id="rId1" Type="http://schemas.openxmlformats.org/officeDocument/2006/relationships/themeOverride" Target="../theme/themeOverride20.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2.xlsx"/></Relationships>
</file>

<file path=word/charts/_rels/chart60.xml.rels><?xml version="1.0" encoding="UTF-8" standalone="yes"?>
<Relationships xmlns="http://schemas.openxmlformats.org/package/2006/relationships"><Relationship Id="rId3" Type="http://schemas.openxmlformats.org/officeDocument/2006/relationships/themeOverride" Target="../theme/themeOverride3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20.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Summer Precipitation (1984-2023)</a:t>
            </a:r>
          </a:p>
        </c:rich>
      </c:tx>
      <c:overlay val="0"/>
      <c:spPr>
        <a:noFill/>
        <a:ln w="25400">
          <a:noFill/>
        </a:ln>
      </c:spPr>
    </c:title>
    <c:autoTitleDeleted val="0"/>
    <c:plotArea>
      <c:layout/>
      <c:lineChart>
        <c:grouping val="standard"/>
        <c:varyColors val="0"/>
        <c:ser>
          <c:idx val="0"/>
          <c:order val="0"/>
          <c:tx>
            <c:strRef>
              <c:f>Precip!$A$1</c:f>
              <c:strCache>
                <c:ptCount val="1"/>
                <c:pt idx="0">
                  <c:v>PRECIP (in.)</c:v>
                </c:pt>
              </c:strCache>
            </c:strRef>
          </c:tx>
          <c:spPr>
            <a:ln w="25400">
              <a:solidFill>
                <a:srgbClr val="FF0000"/>
              </a:solidFill>
              <a:prstDash val="solid"/>
            </a:ln>
          </c:spPr>
          <c:marker>
            <c:symbol val="none"/>
          </c:marker>
          <c:trendline>
            <c:spPr>
              <a:ln w="19050" cap="rnd">
                <a:solidFill>
                  <a:srgbClr val="FF0000"/>
                </a:solidFill>
                <a:prstDash val="sysDot"/>
              </a:ln>
              <a:effectLst/>
            </c:spPr>
            <c:trendlineType val="linear"/>
            <c:dispRSqr val="0"/>
            <c:dispEq val="0"/>
          </c:trendline>
          <c:cat>
            <c:numRef>
              <c:f>Precip!$A$2:$A$41</c:f>
              <c:numCache>
                <c:formatCode>0</c:formatCode>
                <c:ptCount val="40"/>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formatCode="General">
                  <c:v>2012</c:v>
                </c:pt>
                <c:pt idx="29" formatCode="General">
                  <c:v>2013</c:v>
                </c:pt>
                <c:pt idx="30" formatCode="General">
                  <c:v>2014</c:v>
                </c:pt>
                <c:pt idx="31" formatCode="General">
                  <c:v>2015</c:v>
                </c:pt>
                <c:pt idx="32" formatCode="General">
                  <c:v>2016</c:v>
                </c:pt>
                <c:pt idx="33" formatCode="General">
                  <c:v>2017</c:v>
                </c:pt>
                <c:pt idx="34" formatCode="General">
                  <c:v>2018</c:v>
                </c:pt>
                <c:pt idx="35" formatCode="General">
                  <c:v>2019</c:v>
                </c:pt>
                <c:pt idx="36" formatCode="General">
                  <c:v>2020</c:v>
                </c:pt>
                <c:pt idx="37" formatCode="General">
                  <c:v>2021</c:v>
                </c:pt>
                <c:pt idx="38" formatCode="General">
                  <c:v>2022</c:v>
                </c:pt>
                <c:pt idx="39" formatCode="General">
                  <c:v>2023</c:v>
                </c:pt>
              </c:numCache>
            </c:numRef>
          </c:cat>
          <c:val>
            <c:numRef>
              <c:f>Precip!$I$2:$I$41</c:f>
              <c:numCache>
                <c:formatCode>0.00</c:formatCode>
                <c:ptCount val="40"/>
                <c:pt idx="0">
                  <c:v>6.0600000000000005</c:v>
                </c:pt>
                <c:pt idx="1">
                  <c:v>12.409999999999998</c:v>
                </c:pt>
                <c:pt idx="2">
                  <c:v>5.0600000000000005</c:v>
                </c:pt>
                <c:pt idx="3">
                  <c:v>4.2</c:v>
                </c:pt>
                <c:pt idx="4">
                  <c:v>5.24</c:v>
                </c:pt>
                <c:pt idx="5">
                  <c:v>5.1100000000000003</c:v>
                </c:pt>
                <c:pt idx="6">
                  <c:v>6.42</c:v>
                </c:pt>
                <c:pt idx="7">
                  <c:v>6.75</c:v>
                </c:pt>
                <c:pt idx="8">
                  <c:v>3.78</c:v>
                </c:pt>
                <c:pt idx="9">
                  <c:v>6.01</c:v>
                </c:pt>
                <c:pt idx="10">
                  <c:v>4</c:v>
                </c:pt>
                <c:pt idx="11">
                  <c:v>5.36</c:v>
                </c:pt>
                <c:pt idx="12">
                  <c:v>7.23</c:v>
                </c:pt>
                <c:pt idx="13">
                  <c:v>9.19</c:v>
                </c:pt>
                <c:pt idx="14">
                  <c:v>2.66</c:v>
                </c:pt>
                <c:pt idx="15">
                  <c:v>5.27</c:v>
                </c:pt>
                <c:pt idx="16">
                  <c:v>7.15</c:v>
                </c:pt>
                <c:pt idx="17">
                  <c:v>5.2299999999999995</c:v>
                </c:pt>
                <c:pt idx="18">
                  <c:v>4.42</c:v>
                </c:pt>
                <c:pt idx="19">
                  <c:v>2.04</c:v>
                </c:pt>
                <c:pt idx="20">
                  <c:v>5.71</c:v>
                </c:pt>
                <c:pt idx="21">
                  <c:v>4.4800000000000004</c:v>
                </c:pt>
                <c:pt idx="22">
                  <c:v>4.9800000000000004</c:v>
                </c:pt>
                <c:pt idx="23">
                  <c:v>6.82</c:v>
                </c:pt>
                <c:pt idx="24">
                  <c:v>8.1</c:v>
                </c:pt>
                <c:pt idx="25">
                  <c:v>3.34</c:v>
                </c:pt>
                <c:pt idx="26">
                  <c:v>2.4599999999999995</c:v>
                </c:pt>
                <c:pt idx="27">
                  <c:v>7.64</c:v>
                </c:pt>
                <c:pt idx="28" formatCode="General">
                  <c:v>4.0200000000000005</c:v>
                </c:pt>
                <c:pt idx="29" formatCode="General">
                  <c:v>9.74</c:v>
                </c:pt>
                <c:pt idx="30" formatCode="General">
                  <c:v>6.4600000000000009</c:v>
                </c:pt>
                <c:pt idx="31" formatCode="General">
                  <c:v>2.64</c:v>
                </c:pt>
                <c:pt idx="32" formatCode="General">
                  <c:v>2.9299999999999997</c:v>
                </c:pt>
                <c:pt idx="33" formatCode="General">
                  <c:v>3.7199999999999998</c:v>
                </c:pt>
                <c:pt idx="34" formatCode="General">
                  <c:v>5.23</c:v>
                </c:pt>
                <c:pt idx="35" formatCode="General">
                  <c:v>2.33</c:v>
                </c:pt>
                <c:pt idx="36" formatCode="General">
                  <c:v>2.4699999999999998</c:v>
                </c:pt>
                <c:pt idx="37" formatCode="General">
                  <c:v>1.2</c:v>
                </c:pt>
                <c:pt idx="38" formatCode="General">
                  <c:v>3.5900000000000003</c:v>
                </c:pt>
                <c:pt idx="39" formatCode="General">
                  <c:v>7.8900000000000006</c:v>
                </c:pt>
              </c:numCache>
            </c:numRef>
          </c:val>
          <c:smooth val="0"/>
          <c:extLst>
            <c:ext xmlns:c16="http://schemas.microsoft.com/office/drawing/2014/chart" uri="{C3380CC4-5D6E-409C-BE32-E72D297353CC}">
              <c16:uniqueId val="{00000001-8688-4508-8C2C-9D4BA198E093}"/>
            </c:ext>
          </c:extLst>
        </c:ser>
        <c:dLbls>
          <c:showLegendKey val="0"/>
          <c:showVal val="0"/>
          <c:showCatName val="0"/>
          <c:showSerName val="0"/>
          <c:showPercent val="0"/>
          <c:showBubbleSize val="0"/>
        </c:dLbls>
        <c:smooth val="0"/>
        <c:axId val="745789568"/>
        <c:axId val="1"/>
      </c:lineChart>
      <c:catAx>
        <c:axId val="745789568"/>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Ppt. (in.)</a:t>
                </a:r>
              </a:p>
            </c:rich>
          </c:tx>
          <c:overlay val="0"/>
          <c:spPr>
            <a:noFill/>
            <a:ln w="25400">
              <a:noFill/>
            </a:ln>
          </c:spPr>
        </c:title>
        <c:numFmt formatCode="0.00" sourceLinked="1"/>
        <c:majorTickMark val="none"/>
        <c:minorTickMark val="none"/>
        <c:tickLblPos val="nextTo"/>
        <c:spPr>
          <a:ln w="9525">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5789568"/>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Summer Precipitation (1984-2023)</a:t>
            </a:r>
          </a:p>
        </c:rich>
      </c:tx>
      <c:overlay val="0"/>
      <c:spPr>
        <a:noFill/>
        <a:ln w="25400">
          <a:noFill/>
        </a:ln>
      </c:spPr>
    </c:title>
    <c:autoTitleDeleted val="0"/>
    <c:plotArea>
      <c:layout/>
      <c:lineChart>
        <c:grouping val="standard"/>
        <c:varyColors val="0"/>
        <c:ser>
          <c:idx val="0"/>
          <c:order val="0"/>
          <c:tx>
            <c:strRef>
              <c:f>Precip!$A$1</c:f>
              <c:strCache>
                <c:ptCount val="1"/>
                <c:pt idx="0">
                  <c:v>PRECIP (in.)</c:v>
                </c:pt>
              </c:strCache>
            </c:strRef>
          </c:tx>
          <c:spPr>
            <a:ln w="25400">
              <a:solidFill>
                <a:srgbClr val="FF0000"/>
              </a:solidFill>
              <a:prstDash val="solid"/>
            </a:ln>
          </c:spPr>
          <c:marker>
            <c:symbol val="none"/>
          </c:marker>
          <c:trendline>
            <c:spPr>
              <a:ln w="19050" cap="rnd">
                <a:solidFill>
                  <a:srgbClr val="FF0000"/>
                </a:solidFill>
                <a:prstDash val="sysDot"/>
              </a:ln>
              <a:effectLst/>
            </c:spPr>
            <c:trendlineType val="linear"/>
            <c:dispRSqr val="0"/>
            <c:dispEq val="0"/>
          </c:trendline>
          <c:cat>
            <c:numRef>
              <c:f>Precip!$A$2:$A$41</c:f>
              <c:numCache>
                <c:formatCode>0</c:formatCode>
                <c:ptCount val="40"/>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formatCode="General">
                  <c:v>2012</c:v>
                </c:pt>
                <c:pt idx="29" formatCode="General">
                  <c:v>2013</c:v>
                </c:pt>
                <c:pt idx="30" formatCode="General">
                  <c:v>2014</c:v>
                </c:pt>
                <c:pt idx="31" formatCode="General">
                  <c:v>2015</c:v>
                </c:pt>
                <c:pt idx="32" formatCode="General">
                  <c:v>2016</c:v>
                </c:pt>
                <c:pt idx="33" formatCode="General">
                  <c:v>2017</c:v>
                </c:pt>
                <c:pt idx="34" formatCode="General">
                  <c:v>2018</c:v>
                </c:pt>
                <c:pt idx="35" formatCode="General">
                  <c:v>2019</c:v>
                </c:pt>
                <c:pt idx="36" formatCode="General">
                  <c:v>2020</c:v>
                </c:pt>
                <c:pt idx="37" formatCode="General">
                  <c:v>2021</c:v>
                </c:pt>
                <c:pt idx="38" formatCode="General">
                  <c:v>2022</c:v>
                </c:pt>
                <c:pt idx="39" formatCode="General">
                  <c:v>2023</c:v>
                </c:pt>
              </c:numCache>
            </c:numRef>
          </c:cat>
          <c:val>
            <c:numRef>
              <c:f>Precip!$I$2:$I$41</c:f>
              <c:numCache>
                <c:formatCode>0.00</c:formatCode>
                <c:ptCount val="40"/>
                <c:pt idx="0">
                  <c:v>6.0600000000000005</c:v>
                </c:pt>
                <c:pt idx="1">
                  <c:v>12.409999999999998</c:v>
                </c:pt>
                <c:pt idx="2">
                  <c:v>5.0600000000000005</c:v>
                </c:pt>
                <c:pt idx="3">
                  <c:v>4.2</c:v>
                </c:pt>
                <c:pt idx="4">
                  <c:v>5.24</c:v>
                </c:pt>
                <c:pt idx="5">
                  <c:v>5.1100000000000003</c:v>
                </c:pt>
                <c:pt idx="6">
                  <c:v>6.42</c:v>
                </c:pt>
                <c:pt idx="7">
                  <c:v>6.75</c:v>
                </c:pt>
                <c:pt idx="8">
                  <c:v>3.78</c:v>
                </c:pt>
                <c:pt idx="9">
                  <c:v>6.01</c:v>
                </c:pt>
                <c:pt idx="10">
                  <c:v>4</c:v>
                </c:pt>
                <c:pt idx="11">
                  <c:v>5.36</c:v>
                </c:pt>
                <c:pt idx="12">
                  <c:v>7.23</c:v>
                </c:pt>
                <c:pt idx="13">
                  <c:v>9.19</c:v>
                </c:pt>
                <c:pt idx="14">
                  <c:v>2.66</c:v>
                </c:pt>
                <c:pt idx="15">
                  <c:v>5.27</c:v>
                </c:pt>
                <c:pt idx="16">
                  <c:v>7.15</c:v>
                </c:pt>
                <c:pt idx="17">
                  <c:v>5.2299999999999995</c:v>
                </c:pt>
                <c:pt idx="18">
                  <c:v>4.42</c:v>
                </c:pt>
                <c:pt idx="19">
                  <c:v>2.04</c:v>
                </c:pt>
                <c:pt idx="20">
                  <c:v>5.71</c:v>
                </c:pt>
                <c:pt idx="21">
                  <c:v>4.4800000000000004</c:v>
                </c:pt>
                <c:pt idx="22">
                  <c:v>4.9800000000000004</c:v>
                </c:pt>
                <c:pt idx="23">
                  <c:v>6.82</c:v>
                </c:pt>
                <c:pt idx="24">
                  <c:v>8.1</c:v>
                </c:pt>
                <c:pt idx="25">
                  <c:v>3.34</c:v>
                </c:pt>
                <c:pt idx="26">
                  <c:v>2.4599999999999995</c:v>
                </c:pt>
                <c:pt idx="27">
                  <c:v>7.64</c:v>
                </c:pt>
                <c:pt idx="28" formatCode="General">
                  <c:v>4.0200000000000005</c:v>
                </c:pt>
                <c:pt idx="29" formatCode="General">
                  <c:v>9.74</c:v>
                </c:pt>
                <c:pt idx="30" formatCode="General">
                  <c:v>6.4600000000000009</c:v>
                </c:pt>
                <c:pt idx="31" formatCode="General">
                  <c:v>2.64</c:v>
                </c:pt>
                <c:pt idx="32" formatCode="General">
                  <c:v>2.9299999999999997</c:v>
                </c:pt>
                <c:pt idx="33" formatCode="General">
                  <c:v>3.7199999999999998</c:v>
                </c:pt>
                <c:pt idx="34" formatCode="General">
                  <c:v>5.23</c:v>
                </c:pt>
                <c:pt idx="35" formatCode="General">
                  <c:v>2.33</c:v>
                </c:pt>
                <c:pt idx="36" formatCode="General">
                  <c:v>2.4699999999999998</c:v>
                </c:pt>
                <c:pt idx="37" formatCode="General">
                  <c:v>1.2</c:v>
                </c:pt>
                <c:pt idx="38" formatCode="General">
                  <c:v>3.5900000000000003</c:v>
                </c:pt>
                <c:pt idx="39" formatCode="General">
                  <c:v>7.8900000000000006</c:v>
                </c:pt>
              </c:numCache>
            </c:numRef>
          </c:val>
          <c:smooth val="0"/>
          <c:extLst>
            <c:ext xmlns:c16="http://schemas.microsoft.com/office/drawing/2014/chart" uri="{C3380CC4-5D6E-409C-BE32-E72D297353CC}">
              <c16:uniqueId val="{00000001-8688-4508-8C2C-9D4BA198E093}"/>
            </c:ext>
          </c:extLst>
        </c:ser>
        <c:dLbls>
          <c:showLegendKey val="0"/>
          <c:showVal val="0"/>
          <c:showCatName val="0"/>
          <c:showSerName val="0"/>
          <c:showPercent val="0"/>
          <c:showBubbleSize val="0"/>
        </c:dLbls>
        <c:smooth val="0"/>
        <c:axId val="745789568"/>
        <c:axId val="1"/>
      </c:lineChart>
      <c:catAx>
        <c:axId val="745789568"/>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Ppt. (in.)</a:t>
                </a:r>
              </a:p>
            </c:rich>
          </c:tx>
          <c:overlay val="0"/>
          <c:spPr>
            <a:noFill/>
            <a:ln w="25400">
              <a:noFill/>
            </a:ln>
          </c:spPr>
        </c:title>
        <c:numFmt formatCode="0.00" sourceLinked="1"/>
        <c:majorTickMark val="none"/>
        <c:minorTickMark val="none"/>
        <c:tickLblPos val="nextTo"/>
        <c:spPr>
          <a:ln w="9525">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5789568"/>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Summer Precipitation</a:t>
            </a:r>
          </a:p>
        </c:rich>
      </c:tx>
      <c:overlay val="0"/>
      <c:spPr>
        <a:noFill/>
        <a:ln w="25400">
          <a:noFill/>
        </a:ln>
      </c:spPr>
    </c:title>
    <c:autoTitleDeleted val="0"/>
    <c:plotArea>
      <c:layout/>
      <c:lineChart>
        <c:grouping val="standard"/>
        <c:varyColors val="0"/>
        <c:ser>
          <c:idx val="0"/>
          <c:order val="0"/>
          <c:tx>
            <c:strRef>
              <c:f>Precip!$A$1</c:f>
              <c:strCache>
                <c:ptCount val="1"/>
                <c:pt idx="0">
                  <c:v>PRECIP (in.)</c:v>
                </c:pt>
              </c:strCache>
            </c:strRef>
          </c:tx>
          <c:spPr>
            <a:ln w="25400">
              <a:solidFill>
                <a:srgbClr val="FF0000"/>
              </a:solidFill>
              <a:prstDash val="solid"/>
            </a:ln>
          </c:spPr>
          <c:marker>
            <c:symbol val="none"/>
          </c:marker>
          <c:trendline>
            <c:spPr>
              <a:ln w="19050" cap="rnd">
                <a:solidFill>
                  <a:srgbClr val="FF0000"/>
                </a:solidFill>
                <a:prstDash val="sysDot"/>
              </a:ln>
              <a:effectLst/>
            </c:spPr>
            <c:trendlineType val="linear"/>
            <c:dispRSqr val="0"/>
            <c:dispEq val="0"/>
          </c:trendline>
          <c:cat>
            <c:numRef>
              <c:f>Precip!$A$2:$A$38</c:f>
              <c:numCache>
                <c:formatCode>0</c:formatCode>
                <c:ptCount val="37"/>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formatCode="General">
                  <c:v>2012</c:v>
                </c:pt>
                <c:pt idx="29" formatCode="General">
                  <c:v>2013</c:v>
                </c:pt>
                <c:pt idx="30" formatCode="General">
                  <c:v>2014</c:v>
                </c:pt>
                <c:pt idx="31" formatCode="General">
                  <c:v>2015</c:v>
                </c:pt>
                <c:pt idx="32" formatCode="General">
                  <c:v>2016</c:v>
                </c:pt>
                <c:pt idx="33" formatCode="General">
                  <c:v>2017</c:v>
                </c:pt>
                <c:pt idx="34" formatCode="General">
                  <c:v>2018</c:v>
                </c:pt>
                <c:pt idx="35" formatCode="General">
                  <c:v>2019</c:v>
                </c:pt>
                <c:pt idx="36" formatCode="General">
                  <c:v>2020</c:v>
                </c:pt>
              </c:numCache>
            </c:numRef>
          </c:cat>
          <c:val>
            <c:numRef>
              <c:f>Precip!$I$2:$I$38</c:f>
              <c:numCache>
                <c:formatCode>0.00</c:formatCode>
                <c:ptCount val="37"/>
                <c:pt idx="0">
                  <c:v>6.0600000000000005</c:v>
                </c:pt>
                <c:pt idx="1">
                  <c:v>12.409999999999998</c:v>
                </c:pt>
                <c:pt idx="2">
                  <c:v>5.0600000000000005</c:v>
                </c:pt>
                <c:pt idx="3">
                  <c:v>4.2</c:v>
                </c:pt>
                <c:pt idx="4">
                  <c:v>5.24</c:v>
                </c:pt>
                <c:pt idx="5">
                  <c:v>5.1100000000000003</c:v>
                </c:pt>
                <c:pt idx="6">
                  <c:v>6.42</c:v>
                </c:pt>
                <c:pt idx="7">
                  <c:v>6.75</c:v>
                </c:pt>
                <c:pt idx="8">
                  <c:v>3.78</c:v>
                </c:pt>
                <c:pt idx="9">
                  <c:v>6.01</c:v>
                </c:pt>
                <c:pt idx="10">
                  <c:v>4</c:v>
                </c:pt>
                <c:pt idx="11">
                  <c:v>5.36</c:v>
                </c:pt>
                <c:pt idx="12">
                  <c:v>7.23</c:v>
                </c:pt>
                <c:pt idx="13">
                  <c:v>9.19</c:v>
                </c:pt>
                <c:pt idx="14">
                  <c:v>2.66</c:v>
                </c:pt>
                <c:pt idx="15">
                  <c:v>5.27</c:v>
                </c:pt>
                <c:pt idx="16">
                  <c:v>7.15</c:v>
                </c:pt>
                <c:pt idx="17">
                  <c:v>5.2299999999999995</c:v>
                </c:pt>
                <c:pt idx="18">
                  <c:v>4.42</c:v>
                </c:pt>
                <c:pt idx="19">
                  <c:v>2.04</c:v>
                </c:pt>
                <c:pt idx="20">
                  <c:v>5.71</c:v>
                </c:pt>
                <c:pt idx="21">
                  <c:v>4.4800000000000004</c:v>
                </c:pt>
                <c:pt idx="22">
                  <c:v>4.9800000000000004</c:v>
                </c:pt>
                <c:pt idx="23">
                  <c:v>6.82</c:v>
                </c:pt>
                <c:pt idx="24">
                  <c:v>8.1</c:v>
                </c:pt>
                <c:pt idx="25">
                  <c:v>3.34</c:v>
                </c:pt>
                <c:pt idx="26">
                  <c:v>2.4599999999999995</c:v>
                </c:pt>
                <c:pt idx="27">
                  <c:v>7.64</c:v>
                </c:pt>
                <c:pt idx="28" formatCode="General">
                  <c:v>4.0200000000000005</c:v>
                </c:pt>
                <c:pt idx="29" formatCode="General">
                  <c:v>9.74</c:v>
                </c:pt>
                <c:pt idx="30" formatCode="General">
                  <c:v>6.4600000000000009</c:v>
                </c:pt>
                <c:pt idx="31" formatCode="General">
                  <c:v>2.64</c:v>
                </c:pt>
                <c:pt idx="32" formatCode="General">
                  <c:v>2.9299999999999997</c:v>
                </c:pt>
                <c:pt idx="33" formatCode="General">
                  <c:v>3.7199999999999998</c:v>
                </c:pt>
                <c:pt idx="34" formatCode="General">
                  <c:v>5.23</c:v>
                </c:pt>
                <c:pt idx="35" formatCode="General">
                  <c:v>2.33</c:v>
                </c:pt>
                <c:pt idx="36" formatCode="General">
                  <c:v>2.4699999999999998</c:v>
                </c:pt>
              </c:numCache>
            </c:numRef>
          </c:val>
          <c:smooth val="0"/>
          <c:extLst>
            <c:ext xmlns:c16="http://schemas.microsoft.com/office/drawing/2014/chart" uri="{C3380CC4-5D6E-409C-BE32-E72D297353CC}">
              <c16:uniqueId val="{00000000-3BF6-4573-AB59-1D52F135F727}"/>
            </c:ext>
          </c:extLst>
        </c:ser>
        <c:dLbls>
          <c:showLegendKey val="0"/>
          <c:showVal val="0"/>
          <c:showCatName val="0"/>
          <c:showSerName val="0"/>
          <c:showPercent val="0"/>
          <c:showBubbleSize val="0"/>
        </c:dLbls>
        <c:smooth val="0"/>
        <c:axId val="27883999"/>
        <c:axId val="1"/>
      </c:lineChart>
      <c:catAx>
        <c:axId val="27883999"/>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Ppt. (in.)</a:t>
                </a:r>
              </a:p>
            </c:rich>
          </c:tx>
          <c:overlay val="0"/>
          <c:spPr>
            <a:noFill/>
            <a:ln w="25400">
              <a:noFill/>
            </a:ln>
          </c:spPr>
        </c:title>
        <c:numFmt formatCode="0.00" sourceLinked="1"/>
        <c:majorTickMark val="none"/>
        <c:minorTickMark val="none"/>
        <c:tickLblPos val="nextTo"/>
        <c:spPr>
          <a:ln w="9525">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883999"/>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Summer Precipitation</a:t>
            </a:r>
          </a:p>
        </c:rich>
      </c:tx>
      <c:overlay val="0"/>
      <c:spPr>
        <a:noFill/>
        <a:ln w="25400">
          <a:noFill/>
        </a:ln>
      </c:spPr>
    </c:title>
    <c:autoTitleDeleted val="0"/>
    <c:plotArea>
      <c:layout/>
      <c:lineChart>
        <c:grouping val="standard"/>
        <c:varyColors val="0"/>
        <c:ser>
          <c:idx val="0"/>
          <c:order val="0"/>
          <c:tx>
            <c:strRef>
              <c:f>Precip!$A$1</c:f>
              <c:strCache>
                <c:ptCount val="1"/>
                <c:pt idx="0">
                  <c:v>PRECIP (in.)</c:v>
                </c:pt>
              </c:strCache>
            </c:strRef>
          </c:tx>
          <c:spPr>
            <a:ln w="25400">
              <a:solidFill>
                <a:srgbClr val="FF0000"/>
              </a:solidFill>
              <a:prstDash val="solid"/>
            </a:ln>
          </c:spPr>
          <c:marker>
            <c:symbol val="none"/>
          </c:marker>
          <c:trendline>
            <c:spPr>
              <a:ln w="19050" cap="rnd">
                <a:solidFill>
                  <a:srgbClr val="FF0000"/>
                </a:solidFill>
                <a:prstDash val="sysDot"/>
              </a:ln>
              <a:effectLst/>
            </c:spPr>
            <c:trendlineType val="linear"/>
            <c:dispRSqr val="0"/>
            <c:dispEq val="0"/>
          </c:trendline>
          <c:cat>
            <c:numRef>
              <c:f>Precip!$A$2:$A$38</c:f>
              <c:numCache>
                <c:formatCode>0</c:formatCode>
                <c:ptCount val="37"/>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formatCode="General">
                  <c:v>2012</c:v>
                </c:pt>
                <c:pt idx="29" formatCode="General">
                  <c:v>2013</c:v>
                </c:pt>
                <c:pt idx="30" formatCode="General">
                  <c:v>2014</c:v>
                </c:pt>
                <c:pt idx="31" formatCode="General">
                  <c:v>2015</c:v>
                </c:pt>
                <c:pt idx="32" formatCode="General">
                  <c:v>2016</c:v>
                </c:pt>
                <c:pt idx="33" formatCode="General">
                  <c:v>2017</c:v>
                </c:pt>
                <c:pt idx="34" formatCode="General">
                  <c:v>2018</c:v>
                </c:pt>
                <c:pt idx="35" formatCode="General">
                  <c:v>2019</c:v>
                </c:pt>
                <c:pt idx="36" formatCode="General">
                  <c:v>2020</c:v>
                </c:pt>
              </c:numCache>
            </c:numRef>
          </c:cat>
          <c:val>
            <c:numRef>
              <c:f>Precip!$I$2:$I$38</c:f>
              <c:numCache>
                <c:formatCode>0.00</c:formatCode>
                <c:ptCount val="37"/>
                <c:pt idx="0">
                  <c:v>6.0600000000000005</c:v>
                </c:pt>
                <c:pt idx="1">
                  <c:v>12.409999999999998</c:v>
                </c:pt>
                <c:pt idx="2">
                  <c:v>5.0600000000000005</c:v>
                </c:pt>
                <c:pt idx="3">
                  <c:v>4.2</c:v>
                </c:pt>
                <c:pt idx="4">
                  <c:v>5.24</c:v>
                </c:pt>
                <c:pt idx="5">
                  <c:v>5.1100000000000003</c:v>
                </c:pt>
                <c:pt idx="6">
                  <c:v>6.42</c:v>
                </c:pt>
                <c:pt idx="7">
                  <c:v>6.75</c:v>
                </c:pt>
                <c:pt idx="8">
                  <c:v>3.78</c:v>
                </c:pt>
                <c:pt idx="9">
                  <c:v>6.01</c:v>
                </c:pt>
                <c:pt idx="10">
                  <c:v>4</c:v>
                </c:pt>
                <c:pt idx="11">
                  <c:v>5.36</c:v>
                </c:pt>
                <c:pt idx="12">
                  <c:v>7.23</c:v>
                </c:pt>
                <c:pt idx="13">
                  <c:v>9.19</c:v>
                </c:pt>
                <c:pt idx="14">
                  <c:v>2.66</c:v>
                </c:pt>
                <c:pt idx="15">
                  <c:v>5.27</c:v>
                </c:pt>
                <c:pt idx="16">
                  <c:v>7.15</c:v>
                </c:pt>
                <c:pt idx="17">
                  <c:v>5.2299999999999995</c:v>
                </c:pt>
                <c:pt idx="18">
                  <c:v>4.42</c:v>
                </c:pt>
                <c:pt idx="19">
                  <c:v>2.04</c:v>
                </c:pt>
                <c:pt idx="20">
                  <c:v>5.71</c:v>
                </c:pt>
                <c:pt idx="21">
                  <c:v>4.4800000000000004</c:v>
                </c:pt>
                <c:pt idx="22">
                  <c:v>4.9800000000000004</c:v>
                </c:pt>
                <c:pt idx="23">
                  <c:v>6.82</c:v>
                </c:pt>
                <c:pt idx="24">
                  <c:v>8.1</c:v>
                </c:pt>
                <c:pt idx="25">
                  <c:v>3.34</c:v>
                </c:pt>
                <c:pt idx="26">
                  <c:v>2.4599999999999995</c:v>
                </c:pt>
                <c:pt idx="27">
                  <c:v>7.64</c:v>
                </c:pt>
                <c:pt idx="28" formatCode="General">
                  <c:v>4.0200000000000005</c:v>
                </c:pt>
                <c:pt idx="29" formatCode="General">
                  <c:v>9.74</c:v>
                </c:pt>
                <c:pt idx="30" formatCode="General">
                  <c:v>6.4600000000000009</c:v>
                </c:pt>
                <c:pt idx="31" formatCode="General">
                  <c:v>2.64</c:v>
                </c:pt>
                <c:pt idx="32" formatCode="General">
                  <c:v>2.9299999999999997</c:v>
                </c:pt>
                <c:pt idx="33" formatCode="General">
                  <c:v>3.7199999999999998</c:v>
                </c:pt>
                <c:pt idx="34" formatCode="General">
                  <c:v>5.23</c:v>
                </c:pt>
                <c:pt idx="35" formatCode="General">
                  <c:v>2.33</c:v>
                </c:pt>
                <c:pt idx="36" formatCode="General">
                  <c:v>2.4699999999999998</c:v>
                </c:pt>
              </c:numCache>
            </c:numRef>
          </c:val>
          <c:smooth val="0"/>
          <c:extLst>
            <c:ext xmlns:c16="http://schemas.microsoft.com/office/drawing/2014/chart" uri="{C3380CC4-5D6E-409C-BE32-E72D297353CC}">
              <c16:uniqueId val="{00000000-3BF6-4573-AB59-1D52F135F727}"/>
            </c:ext>
          </c:extLst>
        </c:ser>
        <c:dLbls>
          <c:showLegendKey val="0"/>
          <c:showVal val="0"/>
          <c:showCatName val="0"/>
          <c:showSerName val="0"/>
          <c:showPercent val="0"/>
          <c:showBubbleSize val="0"/>
        </c:dLbls>
        <c:smooth val="0"/>
        <c:axId val="27883999"/>
        <c:axId val="1"/>
      </c:lineChart>
      <c:catAx>
        <c:axId val="27883999"/>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Ppt. (in.)</a:t>
                </a:r>
              </a:p>
            </c:rich>
          </c:tx>
          <c:overlay val="0"/>
          <c:spPr>
            <a:noFill/>
            <a:ln w="25400">
              <a:noFill/>
            </a:ln>
          </c:spPr>
        </c:title>
        <c:numFmt formatCode="0.00" sourceLinked="1"/>
        <c:majorTickMark val="none"/>
        <c:minorTickMark val="none"/>
        <c:tickLblPos val="nextTo"/>
        <c:spPr>
          <a:ln w="9525">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883999"/>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Mean Summer Temperatures (1984-2023)</a:t>
            </a:r>
          </a:p>
        </c:rich>
      </c:tx>
      <c:layout>
        <c:manualLayout>
          <c:xMode val="edge"/>
          <c:yMode val="edge"/>
          <c:x val="0.26249768571459686"/>
          <c:y val="1.3474866274627064E-2"/>
        </c:manualLayout>
      </c:layout>
      <c:overlay val="0"/>
      <c:spPr>
        <a:noFill/>
        <a:ln w="25400">
          <a:noFill/>
        </a:ln>
      </c:spPr>
    </c:title>
    <c:autoTitleDeleted val="0"/>
    <c:plotArea>
      <c:layout>
        <c:manualLayout>
          <c:layoutTarget val="inner"/>
          <c:xMode val="edge"/>
          <c:yMode val="edge"/>
          <c:x val="0.16796908265758639"/>
          <c:y val="0.14356430554639049"/>
          <c:w val="0.80513113930380653"/>
          <c:h val="0.70533973676854222"/>
        </c:manualLayout>
      </c:layout>
      <c:lineChart>
        <c:grouping val="standard"/>
        <c:varyColors val="0"/>
        <c:ser>
          <c:idx val="1"/>
          <c:order val="0"/>
          <c:spPr>
            <a:ln>
              <a:solidFill>
                <a:srgbClr val="FF0000"/>
              </a:solidFill>
            </a:ln>
          </c:spPr>
          <c:marker>
            <c:symbol val="none"/>
          </c:marker>
          <c:trendline>
            <c:spPr>
              <a:ln w="19050">
                <a:solidFill>
                  <a:srgbClr val="FF0000"/>
                </a:solidFill>
                <a:prstDash val="sysDot"/>
              </a:ln>
            </c:spPr>
            <c:trendlineType val="linear"/>
            <c:dispRSqr val="0"/>
            <c:dispEq val="0"/>
          </c:trendline>
          <c:cat>
            <c:numRef>
              <c:f>Temp!$A$2:$A$41</c:f>
              <c:numCache>
                <c:formatCode>General</c:formatCode>
                <c:ptCount val="40"/>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c:v>2012</c:v>
                </c:pt>
                <c:pt idx="29">
                  <c:v>2013</c:v>
                </c:pt>
                <c:pt idx="30">
                  <c:v>2014</c:v>
                </c:pt>
                <c:pt idx="31">
                  <c:v>2015</c:v>
                </c:pt>
                <c:pt idx="32">
                  <c:v>2016</c:v>
                </c:pt>
                <c:pt idx="33">
                  <c:v>2017</c:v>
                </c:pt>
                <c:pt idx="34">
                  <c:v>2018</c:v>
                </c:pt>
                <c:pt idx="35">
                  <c:v>2019</c:v>
                </c:pt>
                <c:pt idx="36">
                  <c:v>2020</c:v>
                </c:pt>
                <c:pt idx="37">
                  <c:v>2021</c:v>
                </c:pt>
                <c:pt idx="38">
                  <c:v>2022</c:v>
                </c:pt>
                <c:pt idx="39">
                  <c:v>2023</c:v>
                </c:pt>
              </c:numCache>
            </c:numRef>
          </c:cat>
          <c:val>
            <c:numRef>
              <c:f>Temp!$I$2:$I$41</c:f>
              <c:numCache>
                <c:formatCode>0.00</c:formatCode>
                <c:ptCount val="40"/>
                <c:pt idx="0">
                  <c:v>62.626666666666665</c:v>
                </c:pt>
                <c:pt idx="1">
                  <c:v>62.943333333333328</c:v>
                </c:pt>
                <c:pt idx="2">
                  <c:v>63.583333333333336</c:v>
                </c:pt>
                <c:pt idx="3">
                  <c:v>64.00333333333333</c:v>
                </c:pt>
                <c:pt idx="4">
                  <c:v>65.28</c:v>
                </c:pt>
                <c:pt idx="5">
                  <c:v>65.040000000000006</c:v>
                </c:pt>
                <c:pt idx="6">
                  <c:v>64.513333333333335</c:v>
                </c:pt>
                <c:pt idx="7">
                  <c:v>64.430000000000007</c:v>
                </c:pt>
                <c:pt idx="8">
                  <c:v>62.806666666666665</c:v>
                </c:pt>
                <c:pt idx="9">
                  <c:v>61.716666666666661</c:v>
                </c:pt>
                <c:pt idx="10">
                  <c:v>66.346666666666664</c:v>
                </c:pt>
                <c:pt idx="11">
                  <c:v>65.486666666666665</c:v>
                </c:pt>
                <c:pt idx="12">
                  <c:v>63.733333333333327</c:v>
                </c:pt>
                <c:pt idx="13">
                  <c:v>64.149999999999991</c:v>
                </c:pt>
                <c:pt idx="14">
                  <c:v>67.653333333333336</c:v>
                </c:pt>
                <c:pt idx="15">
                  <c:v>63.859999999999992</c:v>
                </c:pt>
                <c:pt idx="16">
                  <c:v>66.94</c:v>
                </c:pt>
                <c:pt idx="17">
                  <c:v>67.726666666666674</c:v>
                </c:pt>
                <c:pt idx="18">
                  <c:v>66.396666666666661</c:v>
                </c:pt>
                <c:pt idx="19">
                  <c:v>67.446666666666673</c:v>
                </c:pt>
                <c:pt idx="20">
                  <c:v>63.699999999999996</c:v>
                </c:pt>
                <c:pt idx="21">
                  <c:v>66.790000000000006</c:v>
                </c:pt>
                <c:pt idx="22">
                  <c:v>64.600000000000009</c:v>
                </c:pt>
                <c:pt idx="23">
                  <c:v>67.276666666666657</c:v>
                </c:pt>
                <c:pt idx="24">
                  <c:v>64.899999999999991</c:v>
                </c:pt>
                <c:pt idx="25">
                  <c:v>63.366666666666667</c:v>
                </c:pt>
                <c:pt idx="26">
                  <c:v>66.326666666666668</c:v>
                </c:pt>
                <c:pt idx="27">
                  <c:v>66.793333333333337</c:v>
                </c:pt>
                <c:pt idx="28" formatCode="General">
                  <c:v>67.483333333333334</c:v>
                </c:pt>
                <c:pt idx="29" formatCode="General">
                  <c:v>67.070000000000007</c:v>
                </c:pt>
                <c:pt idx="30">
                  <c:v>65.233333333333334</c:v>
                </c:pt>
                <c:pt idx="31" formatCode="General">
                  <c:v>66.67</c:v>
                </c:pt>
                <c:pt idx="32" formatCode="General">
                  <c:v>66.196666666666658</c:v>
                </c:pt>
                <c:pt idx="33" formatCode="General">
                  <c:v>65.983333333333334</c:v>
                </c:pt>
                <c:pt idx="34" formatCode="General">
                  <c:v>65.963333333333324</c:v>
                </c:pt>
                <c:pt idx="35" formatCode="General">
                  <c:v>68.226666666666659</c:v>
                </c:pt>
                <c:pt idx="36" formatCode="General">
                  <c:v>67.83</c:v>
                </c:pt>
                <c:pt idx="37" formatCode="General">
                  <c:v>68.773333333333326</c:v>
                </c:pt>
                <c:pt idx="38" formatCode="General">
                  <c:v>69.739999999999995</c:v>
                </c:pt>
                <c:pt idx="39" formatCode="General">
                  <c:v>67.083333333333329</c:v>
                </c:pt>
              </c:numCache>
            </c:numRef>
          </c:val>
          <c:smooth val="0"/>
          <c:extLst>
            <c:ext xmlns:c16="http://schemas.microsoft.com/office/drawing/2014/chart" uri="{C3380CC4-5D6E-409C-BE32-E72D297353CC}">
              <c16:uniqueId val="{00000001-2D4A-40B9-85EA-60D93076A1EC}"/>
            </c:ext>
          </c:extLst>
        </c:ser>
        <c:dLbls>
          <c:showLegendKey val="0"/>
          <c:showVal val="0"/>
          <c:showCatName val="0"/>
          <c:showSerName val="0"/>
          <c:showPercent val="0"/>
          <c:showBubbleSize val="0"/>
        </c:dLbls>
        <c:smooth val="0"/>
        <c:axId val="693075328"/>
        <c:axId val="1"/>
      </c:lineChart>
      <c:catAx>
        <c:axId val="693075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Mean Summer Temp. (F</a:t>
                </a:r>
                <a:r>
                  <a:rPr lang="en-US">
                    <a:latin typeface="Times New Roman" panose="02020603050405020304" pitchFamily="18" charset="0"/>
                    <a:cs typeface="Times New Roman" panose="02020603050405020304" pitchFamily="18" charset="0"/>
                  </a:rPr>
                  <a:t>°)</a:t>
                </a:r>
                <a:endParaRPr lang="en-US"/>
              </a:p>
            </c:rich>
          </c:tx>
          <c:overlay val="0"/>
          <c:spPr>
            <a:noFill/>
            <a:ln w="25400">
              <a:noFill/>
            </a:ln>
          </c:spPr>
        </c:title>
        <c:numFmt formatCode="0.00" sourceLinked="1"/>
        <c:majorTickMark val="none"/>
        <c:minorTickMark val="none"/>
        <c:tickLblPos val="nextTo"/>
        <c:spPr>
          <a:ln w="9525">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3075328"/>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Mean Summer Temperatures (1984-2023)</a:t>
            </a:r>
          </a:p>
        </c:rich>
      </c:tx>
      <c:layout>
        <c:manualLayout>
          <c:xMode val="edge"/>
          <c:yMode val="edge"/>
          <c:x val="0.26249768571459686"/>
          <c:y val="1.3474866274627064E-2"/>
        </c:manualLayout>
      </c:layout>
      <c:overlay val="0"/>
      <c:spPr>
        <a:noFill/>
        <a:ln w="25400">
          <a:noFill/>
        </a:ln>
      </c:spPr>
    </c:title>
    <c:autoTitleDeleted val="0"/>
    <c:plotArea>
      <c:layout>
        <c:manualLayout>
          <c:layoutTarget val="inner"/>
          <c:xMode val="edge"/>
          <c:yMode val="edge"/>
          <c:x val="0.16796908265758639"/>
          <c:y val="0.14356430554639049"/>
          <c:w val="0.80513113930380653"/>
          <c:h val="0.70533973676854222"/>
        </c:manualLayout>
      </c:layout>
      <c:lineChart>
        <c:grouping val="standard"/>
        <c:varyColors val="0"/>
        <c:ser>
          <c:idx val="1"/>
          <c:order val="0"/>
          <c:spPr>
            <a:ln>
              <a:solidFill>
                <a:srgbClr val="FF0000"/>
              </a:solidFill>
            </a:ln>
          </c:spPr>
          <c:marker>
            <c:symbol val="none"/>
          </c:marker>
          <c:trendline>
            <c:spPr>
              <a:ln w="19050">
                <a:solidFill>
                  <a:srgbClr val="FF0000"/>
                </a:solidFill>
                <a:prstDash val="sysDot"/>
              </a:ln>
            </c:spPr>
            <c:trendlineType val="linear"/>
            <c:dispRSqr val="0"/>
            <c:dispEq val="0"/>
          </c:trendline>
          <c:cat>
            <c:numRef>
              <c:f>Temp!$A$2:$A$41</c:f>
              <c:numCache>
                <c:formatCode>General</c:formatCode>
                <c:ptCount val="40"/>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c:v>2012</c:v>
                </c:pt>
                <c:pt idx="29">
                  <c:v>2013</c:v>
                </c:pt>
                <c:pt idx="30">
                  <c:v>2014</c:v>
                </c:pt>
                <c:pt idx="31">
                  <c:v>2015</c:v>
                </c:pt>
                <c:pt idx="32">
                  <c:v>2016</c:v>
                </c:pt>
                <c:pt idx="33">
                  <c:v>2017</c:v>
                </c:pt>
                <c:pt idx="34">
                  <c:v>2018</c:v>
                </c:pt>
                <c:pt idx="35">
                  <c:v>2019</c:v>
                </c:pt>
                <c:pt idx="36">
                  <c:v>2020</c:v>
                </c:pt>
                <c:pt idx="37">
                  <c:v>2021</c:v>
                </c:pt>
                <c:pt idx="38">
                  <c:v>2022</c:v>
                </c:pt>
                <c:pt idx="39">
                  <c:v>2023</c:v>
                </c:pt>
              </c:numCache>
            </c:numRef>
          </c:cat>
          <c:val>
            <c:numRef>
              <c:f>Temp!$I$2:$I$41</c:f>
              <c:numCache>
                <c:formatCode>0.00</c:formatCode>
                <c:ptCount val="40"/>
                <c:pt idx="0">
                  <c:v>62.626666666666665</c:v>
                </c:pt>
                <c:pt idx="1">
                  <c:v>62.943333333333328</c:v>
                </c:pt>
                <c:pt idx="2">
                  <c:v>63.583333333333336</c:v>
                </c:pt>
                <c:pt idx="3">
                  <c:v>64.00333333333333</c:v>
                </c:pt>
                <c:pt idx="4">
                  <c:v>65.28</c:v>
                </c:pt>
                <c:pt idx="5">
                  <c:v>65.040000000000006</c:v>
                </c:pt>
                <c:pt idx="6">
                  <c:v>64.513333333333335</c:v>
                </c:pt>
                <c:pt idx="7">
                  <c:v>64.430000000000007</c:v>
                </c:pt>
                <c:pt idx="8">
                  <c:v>62.806666666666665</c:v>
                </c:pt>
                <c:pt idx="9">
                  <c:v>61.716666666666661</c:v>
                </c:pt>
                <c:pt idx="10">
                  <c:v>66.346666666666664</c:v>
                </c:pt>
                <c:pt idx="11">
                  <c:v>65.486666666666665</c:v>
                </c:pt>
                <c:pt idx="12">
                  <c:v>63.733333333333327</c:v>
                </c:pt>
                <c:pt idx="13">
                  <c:v>64.149999999999991</c:v>
                </c:pt>
                <c:pt idx="14">
                  <c:v>67.653333333333336</c:v>
                </c:pt>
                <c:pt idx="15">
                  <c:v>63.859999999999992</c:v>
                </c:pt>
                <c:pt idx="16">
                  <c:v>66.94</c:v>
                </c:pt>
                <c:pt idx="17">
                  <c:v>67.726666666666674</c:v>
                </c:pt>
                <c:pt idx="18">
                  <c:v>66.396666666666661</c:v>
                </c:pt>
                <c:pt idx="19">
                  <c:v>67.446666666666673</c:v>
                </c:pt>
                <c:pt idx="20">
                  <c:v>63.699999999999996</c:v>
                </c:pt>
                <c:pt idx="21">
                  <c:v>66.790000000000006</c:v>
                </c:pt>
                <c:pt idx="22">
                  <c:v>64.600000000000009</c:v>
                </c:pt>
                <c:pt idx="23">
                  <c:v>67.276666666666657</c:v>
                </c:pt>
                <c:pt idx="24">
                  <c:v>64.899999999999991</c:v>
                </c:pt>
                <c:pt idx="25">
                  <c:v>63.366666666666667</c:v>
                </c:pt>
                <c:pt idx="26">
                  <c:v>66.326666666666668</c:v>
                </c:pt>
                <c:pt idx="27">
                  <c:v>66.793333333333337</c:v>
                </c:pt>
                <c:pt idx="28" formatCode="General">
                  <c:v>67.483333333333334</c:v>
                </c:pt>
                <c:pt idx="29" formatCode="General">
                  <c:v>67.070000000000007</c:v>
                </c:pt>
                <c:pt idx="30">
                  <c:v>65.233333333333334</c:v>
                </c:pt>
                <c:pt idx="31" formatCode="General">
                  <c:v>66.67</c:v>
                </c:pt>
                <c:pt idx="32" formatCode="General">
                  <c:v>66.196666666666658</c:v>
                </c:pt>
                <c:pt idx="33" formatCode="General">
                  <c:v>65.983333333333334</c:v>
                </c:pt>
                <c:pt idx="34" formatCode="General">
                  <c:v>65.963333333333324</c:v>
                </c:pt>
                <c:pt idx="35" formatCode="General">
                  <c:v>68.226666666666659</c:v>
                </c:pt>
                <c:pt idx="36" formatCode="General">
                  <c:v>67.83</c:v>
                </c:pt>
                <c:pt idx="37" formatCode="General">
                  <c:v>68.773333333333326</c:v>
                </c:pt>
                <c:pt idx="38" formatCode="General">
                  <c:v>69.739999999999995</c:v>
                </c:pt>
                <c:pt idx="39" formatCode="General">
                  <c:v>67.083333333333329</c:v>
                </c:pt>
              </c:numCache>
            </c:numRef>
          </c:val>
          <c:smooth val="0"/>
          <c:extLst>
            <c:ext xmlns:c16="http://schemas.microsoft.com/office/drawing/2014/chart" uri="{C3380CC4-5D6E-409C-BE32-E72D297353CC}">
              <c16:uniqueId val="{00000001-2D4A-40B9-85EA-60D93076A1EC}"/>
            </c:ext>
          </c:extLst>
        </c:ser>
        <c:dLbls>
          <c:showLegendKey val="0"/>
          <c:showVal val="0"/>
          <c:showCatName val="0"/>
          <c:showSerName val="0"/>
          <c:showPercent val="0"/>
          <c:showBubbleSize val="0"/>
        </c:dLbls>
        <c:smooth val="0"/>
        <c:axId val="693075328"/>
        <c:axId val="1"/>
      </c:lineChart>
      <c:catAx>
        <c:axId val="693075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Mean Summer Temp. (F</a:t>
                </a:r>
                <a:r>
                  <a:rPr lang="en-US">
                    <a:latin typeface="Times New Roman" panose="02020603050405020304" pitchFamily="18" charset="0"/>
                    <a:cs typeface="Times New Roman" panose="02020603050405020304" pitchFamily="18" charset="0"/>
                  </a:rPr>
                  <a:t>°)</a:t>
                </a:r>
                <a:endParaRPr lang="en-US"/>
              </a:p>
            </c:rich>
          </c:tx>
          <c:overlay val="0"/>
          <c:spPr>
            <a:noFill/>
            <a:ln w="25400">
              <a:noFill/>
            </a:ln>
          </c:spPr>
        </c:title>
        <c:numFmt formatCode="0.00" sourceLinked="1"/>
        <c:majorTickMark val="none"/>
        <c:minorTickMark val="none"/>
        <c:tickLblPos val="nextTo"/>
        <c:spPr>
          <a:ln w="9525">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3075328"/>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Mean Summer Temperatures </a:t>
            </a:r>
          </a:p>
          <a:p>
            <a:pPr>
              <a:defRPr sz="1400" b="0" i="0" u="none" strike="noStrike" kern="1200" spc="0" baseline="0">
                <a:solidFill>
                  <a:schemeClr val="tx1">
                    <a:lumMod val="65000"/>
                    <a:lumOff val="35000"/>
                  </a:schemeClr>
                </a:solidFill>
                <a:latin typeface="+mn-lt"/>
                <a:ea typeface="+mn-ea"/>
                <a:cs typeface="+mn-cs"/>
              </a:defRPr>
            </a:pPr>
            <a:r>
              <a:rPr lang="en-US" sz="1000" b="1"/>
              <a:t>(1984-2022)</a:t>
            </a:r>
          </a:p>
        </c:rich>
      </c:tx>
      <c:layout>
        <c:manualLayout>
          <c:xMode val="edge"/>
          <c:yMode val="edge"/>
          <c:x val="0.16495049504950496"/>
          <c:y val="1.3474770130499837E-2"/>
        </c:manualLayout>
      </c:layout>
      <c:overlay val="0"/>
      <c:spPr>
        <a:noFill/>
        <a:ln w="25400">
          <a:noFill/>
        </a:ln>
      </c:spPr>
    </c:title>
    <c:autoTitleDeleted val="0"/>
    <c:plotArea>
      <c:layout>
        <c:manualLayout>
          <c:layoutTarget val="inner"/>
          <c:xMode val="edge"/>
          <c:yMode val="edge"/>
          <c:x val="0.16796908265758639"/>
          <c:y val="0.14356430554639049"/>
          <c:w val="0.80513113930380653"/>
          <c:h val="0.70533973676854222"/>
        </c:manualLayout>
      </c:layout>
      <c:lineChart>
        <c:grouping val="standard"/>
        <c:varyColors val="0"/>
        <c:ser>
          <c:idx val="1"/>
          <c:order val="0"/>
          <c:spPr>
            <a:ln>
              <a:solidFill>
                <a:srgbClr val="FF0000"/>
              </a:solidFill>
            </a:ln>
          </c:spPr>
          <c:marker>
            <c:symbol val="none"/>
          </c:marker>
          <c:trendline>
            <c:spPr>
              <a:ln w="19050">
                <a:solidFill>
                  <a:srgbClr val="FF0000"/>
                </a:solidFill>
                <a:prstDash val="sysDot"/>
              </a:ln>
            </c:spPr>
            <c:trendlineType val="linear"/>
            <c:dispRSqr val="0"/>
            <c:dispEq val="0"/>
          </c:trendline>
          <c:cat>
            <c:numRef>
              <c:f>Temp!$A$2:$A$40</c:f>
              <c:numCache>
                <c:formatCode>General</c:formatCode>
                <c:ptCount val="39"/>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c:v>2012</c:v>
                </c:pt>
                <c:pt idx="29">
                  <c:v>2013</c:v>
                </c:pt>
                <c:pt idx="30">
                  <c:v>2014</c:v>
                </c:pt>
                <c:pt idx="31">
                  <c:v>2015</c:v>
                </c:pt>
                <c:pt idx="32">
                  <c:v>2016</c:v>
                </c:pt>
                <c:pt idx="33">
                  <c:v>2017</c:v>
                </c:pt>
                <c:pt idx="34">
                  <c:v>2018</c:v>
                </c:pt>
                <c:pt idx="35">
                  <c:v>2019</c:v>
                </c:pt>
                <c:pt idx="36">
                  <c:v>2020</c:v>
                </c:pt>
                <c:pt idx="37">
                  <c:v>2021</c:v>
                </c:pt>
                <c:pt idx="38">
                  <c:v>2022</c:v>
                </c:pt>
              </c:numCache>
            </c:numRef>
          </c:cat>
          <c:val>
            <c:numRef>
              <c:f>Temp!$I$2:$I$40</c:f>
              <c:numCache>
                <c:formatCode>0.00</c:formatCode>
                <c:ptCount val="39"/>
                <c:pt idx="0">
                  <c:v>62.626666666666665</c:v>
                </c:pt>
                <c:pt idx="1">
                  <c:v>62.943333333333328</c:v>
                </c:pt>
                <c:pt idx="2">
                  <c:v>63.583333333333336</c:v>
                </c:pt>
                <c:pt idx="3">
                  <c:v>64.00333333333333</c:v>
                </c:pt>
                <c:pt idx="4">
                  <c:v>65.28</c:v>
                </c:pt>
                <c:pt idx="5">
                  <c:v>65.040000000000006</c:v>
                </c:pt>
                <c:pt idx="6">
                  <c:v>64.513333333333335</c:v>
                </c:pt>
                <c:pt idx="7">
                  <c:v>64.430000000000007</c:v>
                </c:pt>
                <c:pt idx="8">
                  <c:v>62.806666666666665</c:v>
                </c:pt>
                <c:pt idx="9">
                  <c:v>61.716666666666661</c:v>
                </c:pt>
                <c:pt idx="10">
                  <c:v>66.346666666666664</c:v>
                </c:pt>
                <c:pt idx="11">
                  <c:v>65.486666666666665</c:v>
                </c:pt>
                <c:pt idx="12">
                  <c:v>63.733333333333327</c:v>
                </c:pt>
                <c:pt idx="13">
                  <c:v>64.149999999999991</c:v>
                </c:pt>
                <c:pt idx="14">
                  <c:v>67.653333333333336</c:v>
                </c:pt>
                <c:pt idx="15">
                  <c:v>63.859999999999992</c:v>
                </c:pt>
                <c:pt idx="16">
                  <c:v>66.94</c:v>
                </c:pt>
                <c:pt idx="17">
                  <c:v>67.726666666666674</c:v>
                </c:pt>
                <c:pt idx="18">
                  <c:v>66.396666666666661</c:v>
                </c:pt>
                <c:pt idx="19">
                  <c:v>67.446666666666673</c:v>
                </c:pt>
                <c:pt idx="20">
                  <c:v>63.699999999999996</c:v>
                </c:pt>
                <c:pt idx="21">
                  <c:v>66.790000000000006</c:v>
                </c:pt>
                <c:pt idx="22">
                  <c:v>64.600000000000009</c:v>
                </c:pt>
                <c:pt idx="23">
                  <c:v>67.276666666666657</c:v>
                </c:pt>
                <c:pt idx="24">
                  <c:v>64.899999999999991</c:v>
                </c:pt>
                <c:pt idx="25">
                  <c:v>63.366666666666667</c:v>
                </c:pt>
                <c:pt idx="26">
                  <c:v>66.326666666666668</c:v>
                </c:pt>
                <c:pt idx="27">
                  <c:v>66.793333333333337</c:v>
                </c:pt>
                <c:pt idx="28" formatCode="General">
                  <c:v>67.483333333333334</c:v>
                </c:pt>
                <c:pt idx="29" formatCode="General">
                  <c:v>67.070000000000007</c:v>
                </c:pt>
                <c:pt idx="30">
                  <c:v>65.233333333333334</c:v>
                </c:pt>
                <c:pt idx="31" formatCode="General">
                  <c:v>66.67</c:v>
                </c:pt>
                <c:pt idx="32" formatCode="General">
                  <c:v>66.196666666666658</c:v>
                </c:pt>
                <c:pt idx="33" formatCode="General">
                  <c:v>65.983333333333334</c:v>
                </c:pt>
                <c:pt idx="34" formatCode="General">
                  <c:v>65.963333333333324</c:v>
                </c:pt>
                <c:pt idx="35" formatCode="General">
                  <c:v>68.226666666666659</c:v>
                </c:pt>
                <c:pt idx="36" formatCode="General">
                  <c:v>67.83</c:v>
                </c:pt>
                <c:pt idx="37" formatCode="General">
                  <c:v>68.773333333333326</c:v>
                </c:pt>
                <c:pt idx="38" formatCode="General">
                  <c:v>69.739999999999995</c:v>
                </c:pt>
              </c:numCache>
            </c:numRef>
          </c:val>
          <c:smooth val="0"/>
          <c:extLst>
            <c:ext xmlns:c16="http://schemas.microsoft.com/office/drawing/2014/chart" uri="{C3380CC4-5D6E-409C-BE32-E72D297353CC}">
              <c16:uniqueId val="{00000001-4EFF-4A3E-A9F1-4DDB79D63EC6}"/>
            </c:ext>
          </c:extLst>
        </c:ser>
        <c:dLbls>
          <c:showLegendKey val="0"/>
          <c:showVal val="0"/>
          <c:showCatName val="0"/>
          <c:showSerName val="0"/>
          <c:showPercent val="0"/>
          <c:showBubbleSize val="0"/>
        </c:dLbls>
        <c:smooth val="0"/>
        <c:axId val="543601792"/>
        <c:axId val="1"/>
      </c:lineChart>
      <c:catAx>
        <c:axId val="543601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ln w="9525">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3601792"/>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Mean Summer Temperatures </a:t>
            </a:r>
          </a:p>
          <a:p>
            <a:pPr>
              <a:defRPr sz="1400" b="0" i="0" u="none" strike="noStrike" kern="1200" spc="0" baseline="0">
                <a:solidFill>
                  <a:schemeClr val="tx1">
                    <a:lumMod val="65000"/>
                    <a:lumOff val="35000"/>
                  </a:schemeClr>
                </a:solidFill>
                <a:latin typeface="+mn-lt"/>
                <a:ea typeface="+mn-ea"/>
                <a:cs typeface="+mn-cs"/>
              </a:defRPr>
            </a:pPr>
            <a:r>
              <a:rPr lang="en-US" sz="1000" b="1"/>
              <a:t>(1984-2022)</a:t>
            </a:r>
          </a:p>
        </c:rich>
      </c:tx>
      <c:layout>
        <c:manualLayout>
          <c:xMode val="edge"/>
          <c:yMode val="edge"/>
          <c:x val="0.16495049504950496"/>
          <c:y val="1.3474770130499837E-2"/>
        </c:manualLayout>
      </c:layout>
      <c:overlay val="0"/>
      <c:spPr>
        <a:noFill/>
        <a:ln w="25400">
          <a:noFill/>
        </a:ln>
      </c:spPr>
    </c:title>
    <c:autoTitleDeleted val="0"/>
    <c:plotArea>
      <c:layout>
        <c:manualLayout>
          <c:layoutTarget val="inner"/>
          <c:xMode val="edge"/>
          <c:yMode val="edge"/>
          <c:x val="0.16796908265758639"/>
          <c:y val="0.14356430554639049"/>
          <c:w val="0.80513113930380653"/>
          <c:h val="0.70533973676854222"/>
        </c:manualLayout>
      </c:layout>
      <c:lineChart>
        <c:grouping val="standard"/>
        <c:varyColors val="0"/>
        <c:ser>
          <c:idx val="1"/>
          <c:order val="0"/>
          <c:spPr>
            <a:ln>
              <a:solidFill>
                <a:srgbClr val="FF0000"/>
              </a:solidFill>
            </a:ln>
          </c:spPr>
          <c:marker>
            <c:symbol val="none"/>
          </c:marker>
          <c:trendline>
            <c:spPr>
              <a:ln w="19050">
                <a:solidFill>
                  <a:srgbClr val="FF0000"/>
                </a:solidFill>
                <a:prstDash val="sysDot"/>
              </a:ln>
            </c:spPr>
            <c:trendlineType val="linear"/>
            <c:dispRSqr val="0"/>
            <c:dispEq val="0"/>
          </c:trendline>
          <c:cat>
            <c:numRef>
              <c:f>Temp!$A$2:$A$40</c:f>
              <c:numCache>
                <c:formatCode>General</c:formatCode>
                <c:ptCount val="39"/>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c:v>2012</c:v>
                </c:pt>
                <c:pt idx="29">
                  <c:v>2013</c:v>
                </c:pt>
                <c:pt idx="30">
                  <c:v>2014</c:v>
                </c:pt>
                <c:pt idx="31">
                  <c:v>2015</c:v>
                </c:pt>
                <c:pt idx="32">
                  <c:v>2016</c:v>
                </c:pt>
                <c:pt idx="33">
                  <c:v>2017</c:v>
                </c:pt>
                <c:pt idx="34">
                  <c:v>2018</c:v>
                </c:pt>
                <c:pt idx="35">
                  <c:v>2019</c:v>
                </c:pt>
                <c:pt idx="36">
                  <c:v>2020</c:v>
                </c:pt>
                <c:pt idx="37">
                  <c:v>2021</c:v>
                </c:pt>
                <c:pt idx="38">
                  <c:v>2022</c:v>
                </c:pt>
              </c:numCache>
            </c:numRef>
          </c:cat>
          <c:val>
            <c:numRef>
              <c:f>Temp!$I$2:$I$40</c:f>
              <c:numCache>
                <c:formatCode>0.00</c:formatCode>
                <c:ptCount val="39"/>
                <c:pt idx="0">
                  <c:v>62.626666666666665</c:v>
                </c:pt>
                <c:pt idx="1">
                  <c:v>62.943333333333328</c:v>
                </c:pt>
                <c:pt idx="2">
                  <c:v>63.583333333333336</c:v>
                </c:pt>
                <c:pt idx="3">
                  <c:v>64.00333333333333</c:v>
                </c:pt>
                <c:pt idx="4">
                  <c:v>65.28</c:v>
                </c:pt>
                <c:pt idx="5">
                  <c:v>65.040000000000006</c:v>
                </c:pt>
                <c:pt idx="6">
                  <c:v>64.513333333333335</c:v>
                </c:pt>
                <c:pt idx="7">
                  <c:v>64.430000000000007</c:v>
                </c:pt>
                <c:pt idx="8">
                  <c:v>62.806666666666665</c:v>
                </c:pt>
                <c:pt idx="9">
                  <c:v>61.716666666666661</c:v>
                </c:pt>
                <c:pt idx="10">
                  <c:v>66.346666666666664</c:v>
                </c:pt>
                <c:pt idx="11">
                  <c:v>65.486666666666665</c:v>
                </c:pt>
                <c:pt idx="12">
                  <c:v>63.733333333333327</c:v>
                </c:pt>
                <c:pt idx="13">
                  <c:v>64.149999999999991</c:v>
                </c:pt>
                <c:pt idx="14">
                  <c:v>67.653333333333336</c:v>
                </c:pt>
                <c:pt idx="15">
                  <c:v>63.859999999999992</c:v>
                </c:pt>
                <c:pt idx="16">
                  <c:v>66.94</c:v>
                </c:pt>
                <c:pt idx="17">
                  <c:v>67.726666666666674</c:v>
                </c:pt>
                <c:pt idx="18">
                  <c:v>66.396666666666661</c:v>
                </c:pt>
                <c:pt idx="19">
                  <c:v>67.446666666666673</c:v>
                </c:pt>
                <c:pt idx="20">
                  <c:v>63.699999999999996</c:v>
                </c:pt>
                <c:pt idx="21">
                  <c:v>66.790000000000006</c:v>
                </c:pt>
                <c:pt idx="22">
                  <c:v>64.600000000000009</c:v>
                </c:pt>
                <c:pt idx="23">
                  <c:v>67.276666666666657</c:v>
                </c:pt>
                <c:pt idx="24">
                  <c:v>64.899999999999991</c:v>
                </c:pt>
                <c:pt idx="25">
                  <c:v>63.366666666666667</c:v>
                </c:pt>
                <c:pt idx="26">
                  <c:v>66.326666666666668</c:v>
                </c:pt>
                <c:pt idx="27">
                  <c:v>66.793333333333337</c:v>
                </c:pt>
                <c:pt idx="28" formatCode="General">
                  <c:v>67.483333333333334</c:v>
                </c:pt>
                <c:pt idx="29" formatCode="General">
                  <c:v>67.070000000000007</c:v>
                </c:pt>
                <c:pt idx="30">
                  <c:v>65.233333333333334</c:v>
                </c:pt>
                <c:pt idx="31" formatCode="General">
                  <c:v>66.67</c:v>
                </c:pt>
                <c:pt idx="32" formatCode="General">
                  <c:v>66.196666666666658</c:v>
                </c:pt>
                <c:pt idx="33" formatCode="General">
                  <c:v>65.983333333333334</c:v>
                </c:pt>
                <c:pt idx="34" formatCode="General">
                  <c:v>65.963333333333324</c:v>
                </c:pt>
                <c:pt idx="35" formatCode="General">
                  <c:v>68.226666666666659</c:v>
                </c:pt>
                <c:pt idx="36" formatCode="General">
                  <c:v>67.83</c:v>
                </c:pt>
                <c:pt idx="37" formatCode="General">
                  <c:v>68.773333333333326</c:v>
                </c:pt>
                <c:pt idx="38" formatCode="General">
                  <c:v>69.739999999999995</c:v>
                </c:pt>
              </c:numCache>
            </c:numRef>
          </c:val>
          <c:smooth val="0"/>
          <c:extLst>
            <c:ext xmlns:c16="http://schemas.microsoft.com/office/drawing/2014/chart" uri="{C3380CC4-5D6E-409C-BE32-E72D297353CC}">
              <c16:uniqueId val="{00000001-4EFF-4A3E-A9F1-4DDB79D63EC6}"/>
            </c:ext>
          </c:extLst>
        </c:ser>
        <c:dLbls>
          <c:showLegendKey val="0"/>
          <c:showVal val="0"/>
          <c:showCatName val="0"/>
          <c:showSerName val="0"/>
          <c:showPercent val="0"/>
          <c:showBubbleSize val="0"/>
        </c:dLbls>
        <c:smooth val="0"/>
        <c:axId val="543601792"/>
        <c:axId val="1"/>
      </c:lineChart>
      <c:catAx>
        <c:axId val="543601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ln w="9525">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3601792"/>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Mean Summer Temperatures</a:t>
            </a:r>
          </a:p>
        </c:rich>
      </c:tx>
      <c:layout>
        <c:manualLayout>
          <c:xMode val="edge"/>
          <c:yMode val="edge"/>
          <c:x val="0.26249768571459686"/>
          <c:y val="1.3474750987356865E-2"/>
        </c:manualLayout>
      </c:layout>
      <c:overlay val="0"/>
      <c:spPr>
        <a:noFill/>
        <a:ln w="25400">
          <a:noFill/>
        </a:ln>
      </c:spPr>
    </c:title>
    <c:autoTitleDeleted val="0"/>
    <c:plotArea>
      <c:layout>
        <c:manualLayout>
          <c:layoutTarget val="inner"/>
          <c:xMode val="edge"/>
          <c:yMode val="edge"/>
          <c:x val="0.16796908265758639"/>
          <c:y val="0.14356430554639049"/>
          <c:w val="0.80513113930380653"/>
          <c:h val="0.70533973676854222"/>
        </c:manualLayout>
      </c:layout>
      <c:lineChart>
        <c:grouping val="standard"/>
        <c:varyColors val="0"/>
        <c:ser>
          <c:idx val="1"/>
          <c:order val="0"/>
          <c:spPr>
            <a:ln>
              <a:solidFill>
                <a:srgbClr val="FF0000"/>
              </a:solidFill>
            </a:ln>
          </c:spPr>
          <c:marker>
            <c:symbol val="none"/>
          </c:marker>
          <c:trendline>
            <c:spPr>
              <a:ln w="19050">
                <a:solidFill>
                  <a:srgbClr val="FF0000"/>
                </a:solidFill>
                <a:prstDash val="sysDot"/>
              </a:ln>
            </c:spPr>
            <c:trendlineType val="linear"/>
            <c:dispRSqr val="0"/>
            <c:dispEq val="0"/>
          </c:trendline>
          <c:cat>
            <c:numRef>
              <c:f>Temp!$A$2:$A$38</c:f>
              <c:numCache>
                <c:formatCode>General</c:formatCode>
                <c:ptCount val="37"/>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c:v>2012</c:v>
                </c:pt>
                <c:pt idx="29">
                  <c:v>2013</c:v>
                </c:pt>
                <c:pt idx="30">
                  <c:v>2014</c:v>
                </c:pt>
                <c:pt idx="31">
                  <c:v>2015</c:v>
                </c:pt>
                <c:pt idx="32">
                  <c:v>2016</c:v>
                </c:pt>
                <c:pt idx="33">
                  <c:v>2017</c:v>
                </c:pt>
                <c:pt idx="34">
                  <c:v>2018</c:v>
                </c:pt>
                <c:pt idx="35">
                  <c:v>2019</c:v>
                </c:pt>
                <c:pt idx="36">
                  <c:v>2020</c:v>
                </c:pt>
              </c:numCache>
            </c:numRef>
          </c:cat>
          <c:val>
            <c:numRef>
              <c:f>Temp!$I$2:$I$38</c:f>
              <c:numCache>
                <c:formatCode>0.00</c:formatCode>
                <c:ptCount val="37"/>
                <c:pt idx="0">
                  <c:v>62.626666666666665</c:v>
                </c:pt>
                <c:pt idx="1">
                  <c:v>62.943333333333328</c:v>
                </c:pt>
                <c:pt idx="2">
                  <c:v>63.583333333333336</c:v>
                </c:pt>
                <c:pt idx="3">
                  <c:v>64.00333333333333</c:v>
                </c:pt>
                <c:pt idx="4">
                  <c:v>65.28</c:v>
                </c:pt>
                <c:pt idx="5">
                  <c:v>65.040000000000006</c:v>
                </c:pt>
                <c:pt idx="6">
                  <c:v>64.513333333333335</c:v>
                </c:pt>
                <c:pt idx="7">
                  <c:v>64.430000000000007</c:v>
                </c:pt>
                <c:pt idx="8">
                  <c:v>62.806666666666665</c:v>
                </c:pt>
                <c:pt idx="9">
                  <c:v>61.716666666666661</c:v>
                </c:pt>
                <c:pt idx="10">
                  <c:v>66.346666666666664</c:v>
                </c:pt>
                <c:pt idx="11">
                  <c:v>65.486666666666665</c:v>
                </c:pt>
                <c:pt idx="12">
                  <c:v>63.733333333333327</c:v>
                </c:pt>
                <c:pt idx="13">
                  <c:v>64.149999999999991</c:v>
                </c:pt>
                <c:pt idx="14">
                  <c:v>67.653333333333336</c:v>
                </c:pt>
                <c:pt idx="15">
                  <c:v>63.859999999999992</c:v>
                </c:pt>
                <c:pt idx="16">
                  <c:v>66.94</c:v>
                </c:pt>
                <c:pt idx="17">
                  <c:v>67.726666666666674</c:v>
                </c:pt>
                <c:pt idx="18">
                  <c:v>66.396666666666661</c:v>
                </c:pt>
                <c:pt idx="19">
                  <c:v>67.446666666666673</c:v>
                </c:pt>
                <c:pt idx="20">
                  <c:v>63.699999999999996</c:v>
                </c:pt>
                <c:pt idx="21">
                  <c:v>66.790000000000006</c:v>
                </c:pt>
                <c:pt idx="22">
                  <c:v>64.600000000000009</c:v>
                </c:pt>
                <c:pt idx="23">
                  <c:v>67.276666666666657</c:v>
                </c:pt>
                <c:pt idx="24">
                  <c:v>64.899999999999991</c:v>
                </c:pt>
                <c:pt idx="25">
                  <c:v>63.366666666666667</c:v>
                </c:pt>
                <c:pt idx="26">
                  <c:v>66.326666666666668</c:v>
                </c:pt>
                <c:pt idx="27">
                  <c:v>66.793333333333337</c:v>
                </c:pt>
                <c:pt idx="28" formatCode="General">
                  <c:v>67.483333333333334</c:v>
                </c:pt>
                <c:pt idx="29" formatCode="General">
                  <c:v>67.070000000000007</c:v>
                </c:pt>
                <c:pt idx="30">
                  <c:v>65.233333333333334</c:v>
                </c:pt>
                <c:pt idx="31" formatCode="General">
                  <c:v>66.67</c:v>
                </c:pt>
                <c:pt idx="32" formatCode="General">
                  <c:v>66.196666666666658</c:v>
                </c:pt>
                <c:pt idx="33" formatCode="General">
                  <c:v>65.983333333333334</c:v>
                </c:pt>
                <c:pt idx="34" formatCode="General">
                  <c:v>65.963333333333324</c:v>
                </c:pt>
                <c:pt idx="35" formatCode="General">
                  <c:v>68.226666666666659</c:v>
                </c:pt>
                <c:pt idx="36" formatCode="General">
                  <c:v>67.83</c:v>
                </c:pt>
              </c:numCache>
            </c:numRef>
          </c:val>
          <c:smooth val="0"/>
          <c:extLst>
            <c:ext xmlns:c16="http://schemas.microsoft.com/office/drawing/2014/chart" uri="{C3380CC4-5D6E-409C-BE32-E72D297353CC}">
              <c16:uniqueId val="{00000000-FAF0-4A86-8E16-CD60083C1898}"/>
            </c:ext>
          </c:extLst>
        </c:ser>
        <c:dLbls>
          <c:showLegendKey val="0"/>
          <c:showVal val="0"/>
          <c:showCatName val="0"/>
          <c:showSerName val="0"/>
          <c:showPercent val="0"/>
          <c:showBubbleSize val="0"/>
        </c:dLbls>
        <c:smooth val="0"/>
        <c:axId val="440478671"/>
        <c:axId val="1"/>
      </c:lineChart>
      <c:catAx>
        <c:axId val="4404786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ln w="9525">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0478671"/>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Mean Summer Temperatures</a:t>
            </a:r>
          </a:p>
        </c:rich>
      </c:tx>
      <c:layout>
        <c:manualLayout>
          <c:xMode val="edge"/>
          <c:yMode val="edge"/>
          <c:x val="0.26249768571459686"/>
          <c:y val="1.3474750987356865E-2"/>
        </c:manualLayout>
      </c:layout>
      <c:overlay val="0"/>
      <c:spPr>
        <a:noFill/>
        <a:ln w="25400">
          <a:noFill/>
        </a:ln>
      </c:spPr>
    </c:title>
    <c:autoTitleDeleted val="0"/>
    <c:plotArea>
      <c:layout>
        <c:manualLayout>
          <c:layoutTarget val="inner"/>
          <c:xMode val="edge"/>
          <c:yMode val="edge"/>
          <c:x val="0.16796908265758639"/>
          <c:y val="0.14356430554639049"/>
          <c:w val="0.80513113930380653"/>
          <c:h val="0.70533973676854222"/>
        </c:manualLayout>
      </c:layout>
      <c:lineChart>
        <c:grouping val="standard"/>
        <c:varyColors val="0"/>
        <c:ser>
          <c:idx val="1"/>
          <c:order val="0"/>
          <c:spPr>
            <a:ln>
              <a:solidFill>
                <a:srgbClr val="FF0000"/>
              </a:solidFill>
            </a:ln>
          </c:spPr>
          <c:marker>
            <c:symbol val="none"/>
          </c:marker>
          <c:trendline>
            <c:spPr>
              <a:ln w="19050">
                <a:solidFill>
                  <a:srgbClr val="FF0000"/>
                </a:solidFill>
                <a:prstDash val="sysDot"/>
              </a:ln>
            </c:spPr>
            <c:trendlineType val="linear"/>
            <c:dispRSqr val="0"/>
            <c:dispEq val="0"/>
          </c:trendline>
          <c:cat>
            <c:numRef>
              <c:f>Temp!$A$2:$A$38</c:f>
              <c:numCache>
                <c:formatCode>General</c:formatCode>
                <c:ptCount val="37"/>
                <c:pt idx="0">
                  <c:v>1984</c:v>
                </c:pt>
                <c:pt idx="1">
                  <c:v>1985</c:v>
                </c:pt>
                <c:pt idx="2">
                  <c:v>1986</c:v>
                </c:pt>
                <c:pt idx="3">
                  <c:v>1987</c:v>
                </c:pt>
                <c:pt idx="4">
                  <c:v>1988</c:v>
                </c:pt>
                <c:pt idx="5">
                  <c:v>1989</c:v>
                </c:pt>
                <c:pt idx="6">
                  <c:v>1990</c:v>
                </c:pt>
                <c:pt idx="7">
                  <c:v>1991</c:v>
                </c:pt>
                <c:pt idx="8">
                  <c:v>1992</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c:v>2012</c:v>
                </c:pt>
                <c:pt idx="29">
                  <c:v>2013</c:v>
                </c:pt>
                <c:pt idx="30">
                  <c:v>2014</c:v>
                </c:pt>
                <c:pt idx="31">
                  <c:v>2015</c:v>
                </c:pt>
                <c:pt idx="32">
                  <c:v>2016</c:v>
                </c:pt>
                <c:pt idx="33">
                  <c:v>2017</c:v>
                </c:pt>
                <c:pt idx="34">
                  <c:v>2018</c:v>
                </c:pt>
                <c:pt idx="35">
                  <c:v>2019</c:v>
                </c:pt>
                <c:pt idx="36">
                  <c:v>2020</c:v>
                </c:pt>
              </c:numCache>
            </c:numRef>
          </c:cat>
          <c:val>
            <c:numRef>
              <c:f>Temp!$I$2:$I$38</c:f>
              <c:numCache>
                <c:formatCode>0.00</c:formatCode>
                <c:ptCount val="37"/>
                <c:pt idx="0">
                  <c:v>62.626666666666665</c:v>
                </c:pt>
                <c:pt idx="1">
                  <c:v>62.943333333333328</c:v>
                </c:pt>
                <c:pt idx="2">
                  <c:v>63.583333333333336</c:v>
                </c:pt>
                <c:pt idx="3">
                  <c:v>64.00333333333333</c:v>
                </c:pt>
                <c:pt idx="4">
                  <c:v>65.28</c:v>
                </c:pt>
                <c:pt idx="5">
                  <c:v>65.040000000000006</c:v>
                </c:pt>
                <c:pt idx="6">
                  <c:v>64.513333333333335</c:v>
                </c:pt>
                <c:pt idx="7">
                  <c:v>64.430000000000007</c:v>
                </c:pt>
                <c:pt idx="8">
                  <c:v>62.806666666666665</c:v>
                </c:pt>
                <c:pt idx="9">
                  <c:v>61.716666666666661</c:v>
                </c:pt>
                <c:pt idx="10">
                  <c:v>66.346666666666664</c:v>
                </c:pt>
                <c:pt idx="11">
                  <c:v>65.486666666666665</c:v>
                </c:pt>
                <c:pt idx="12">
                  <c:v>63.733333333333327</c:v>
                </c:pt>
                <c:pt idx="13">
                  <c:v>64.149999999999991</c:v>
                </c:pt>
                <c:pt idx="14">
                  <c:v>67.653333333333336</c:v>
                </c:pt>
                <c:pt idx="15">
                  <c:v>63.859999999999992</c:v>
                </c:pt>
                <c:pt idx="16">
                  <c:v>66.94</c:v>
                </c:pt>
                <c:pt idx="17">
                  <c:v>67.726666666666674</c:v>
                </c:pt>
                <c:pt idx="18">
                  <c:v>66.396666666666661</c:v>
                </c:pt>
                <c:pt idx="19">
                  <c:v>67.446666666666673</c:v>
                </c:pt>
                <c:pt idx="20">
                  <c:v>63.699999999999996</c:v>
                </c:pt>
                <c:pt idx="21">
                  <c:v>66.790000000000006</c:v>
                </c:pt>
                <c:pt idx="22">
                  <c:v>64.600000000000009</c:v>
                </c:pt>
                <c:pt idx="23">
                  <c:v>67.276666666666657</c:v>
                </c:pt>
                <c:pt idx="24">
                  <c:v>64.899999999999991</c:v>
                </c:pt>
                <c:pt idx="25">
                  <c:v>63.366666666666667</c:v>
                </c:pt>
                <c:pt idx="26">
                  <c:v>66.326666666666668</c:v>
                </c:pt>
                <c:pt idx="27">
                  <c:v>66.793333333333337</c:v>
                </c:pt>
                <c:pt idx="28" formatCode="General">
                  <c:v>67.483333333333334</c:v>
                </c:pt>
                <c:pt idx="29" formatCode="General">
                  <c:v>67.070000000000007</c:v>
                </c:pt>
                <c:pt idx="30">
                  <c:v>65.233333333333334</c:v>
                </c:pt>
                <c:pt idx="31" formatCode="General">
                  <c:v>66.67</c:v>
                </c:pt>
                <c:pt idx="32" formatCode="General">
                  <c:v>66.196666666666658</c:v>
                </c:pt>
                <c:pt idx="33" formatCode="General">
                  <c:v>65.983333333333334</c:v>
                </c:pt>
                <c:pt idx="34" formatCode="General">
                  <c:v>65.963333333333324</c:v>
                </c:pt>
                <c:pt idx="35" formatCode="General">
                  <c:v>68.226666666666659</c:v>
                </c:pt>
                <c:pt idx="36" formatCode="General">
                  <c:v>67.83</c:v>
                </c:pt>
              </c:numCache>
            </c:numRef>
          </c:val>
          <c:smooth val="0"/>
          <c:extLst>
            <c:ext xmlns:c16="http://schemas.microsoft.com/office/drawing/2014/chart" uri="{C3380CC4-5D6E-409C-BE32-E72D297353CC}">
              <c16:uniqueId val="{00000000-FAF0-4A86-8E16-CD60083C1898}"/>
            </c:ext>
          </c:extLst>
        </c:ser>
        <c:dLbls>
          <c:showLegendKey val="0"/>
          <c:showVal val="0"/>
          <c:showCatName val="0"/>
          <c:showSerName val="0"/>
          <c:showPercent val="0"/>
          <c:showBubbleSize val="0"/>
        </c:dLbls>
        <c:smooth val="0"/>
        <c:axId val="440478671"/>
        <c:axId val="1"/>
      </c:lineChart>
      <c:catAx>
        <c:axId val="4404786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ln w="9525">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0478671"/>
        <c:crosses val="autoZero"/>
        <c:crossBetween val="between"/>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100"/>
              <a:t>Crow Creek Annual Stream</a:t>
            </a:r>
            <a:r>
              <a:rPr lang="en-US" sz="1100" baseline="0"/>
              <a:t> Flow - 1993-2018</a:t>
            </a:r>
          </a:p>
          <a:p>
            <a:pPr>
              <a:defRPr/>
            </a:pPr>
            <a:r>
              <a:rPr lang="en-US" sz="1000" baseline="0"/>
              <a:t> (USGS site no. 06755950)</a:t>
            </a:r>
            <a:endParaRPr lang="en-US"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Year</c:v>
          </c:tx>
          <c:spPr>
            <a:ln w="19050" cap="rnd">
              <a:solidFill>
                <a:sysClr val="windowText" lastClr="000000"/>
              </a:solidFill>
              <a:round/>
            </a:ln>
            <a:effectLst/>
          </c:spPr>
          <c:marker>
            <c:symbol val="circle"/>
            <c:size val="5"/>
            <c:spPr>
              <a:solidFill>
                <a:schemeClr val="tx1"/>
              </a:solidFill>
              <a:ln w="9525">
                <a:solidFill>
                  <a:sysClr val="windowText" lastClr="000000"/>
                </a:solidFill>
              </a:ln>
              <a:effectLst/>
            </c:spPr>
          </c:marker>
          <c:xVal>
            <c:numRef>
              <c:f>'crow.flow'!$A$3:$A$28</c:f>
              <c:numCache>
                <c:formatCode>General</c:formatCode>
                <c:ptCount val="26"/>
                <c:pt idx="0">
                  <c:v>1993</c:v>
                </c:pt>
                <c:pt idx="1">
                  <c:v>1994</c:v>
                </c:pt>
                <c:pt idx="2">
                  <c:v>1995</c:v>
                </c:pt>
                <c:pt idx="3">
                  <c:v>1996</c:v>
                </c:pt>
                <c:pt idx="4">
                  <c:v>1997</c:v>
                </c:pt>
                <c:pt idx="5">
                  <c:v>1998</c:v>
                </c:pt>
                <c:pt idx="6">
                  <c:v>1999</c:v>
                </c:pt>
                <c:pt idx="7">
                  <c:v>2000</c:v>
                </c:pt>
                <c:pt idx="8">
                  <c:v>2001</c:v>
                </c:pt>
                <c:pt idx="9">
                  <c:v>2002</c:v>
                </c:pt>
                <c:pt idx="10">
                  <c:v>2003</c:v>
                </c:pt>
                <c:pt idx="11">
                  <c:v>2004</c:v>
                </c:pt>
                <c:pt idx="12">
                  <c:v>2005</c:v>
                </c:pt>
                <c:pt idx="13">
                  <c:v>2006</c:v>
                </c:pt>
                <c:pt idx="14">
                  <c:v>2007</c:v>
                </c:pt>
                <c:pt idx="15">
                  <c:v>2008</c:v>
                </c:pt>
                <c:pt idx="16">
                  <c:v>2009</c:v>
                </c:pt>
                <c:pt idx="17">
                  <c:v>2010</c:v>
                </c:pt>
                <c:pt idx="18">
                  <c:v>2011</c:v>
                </c:pt>
                <c:pt idx="19">
                  <c:v>2012</c:v>
                </c:pt>
                <c:pt idx="20">
                  <c:v>2013</c:v>
                </c:pt>
                <c:pt idx="21">
                  <c:v>2014</c:v>
                </c:pt>
                <c:pt idx="22">
                  <c:v>2015</c:v>
                </c:pt>
                <c:pt idx="23">
                  <c:v>2016</c:v>
                </c:pt>
                <c:pt idx="24">
                  <c:v>2017</c:v>
                </c:pt>
                <c:pt idx="25">
                  <c:v>2018</c:v>
                </c:pt>
              </c:numCache>
            </c:numRef>
          </c:xVal>
          <c:yVal>
            <c:numRef>
              <c:f>'crow.flow'!$N$4:$N$28</c:f>
              <c:numCache>
                <c:formatCode>General</c:formatCode>
                <c:ptCount val="25"/>
                <c:pt idx="0">
                  <c:v>2.4900000000000002</c:v>
                </c:pt>
                <c:pt idx="1">
                  <c:v>12.40583333</c:v>
                </c:pt>
                <c:pt idx="2">
                  <c:v>6.5274999999999999</c:v>
                </c:pt>
                <c:pt idx="3">
                  <c:v>15.445</c:v>
                </c:pt>
                <c:pt idx="4">
                  <c:v>14.573333330000001</c:v>
                </c:pt>
                <c:pt idx="5">
                  <c:v>38.634166669999999</c:v>
                </c:pt>
                <c:pt idx="6">
                  <c:v>4.7127499999999998</c:v>
                </c:pt>
                <c:pt idx="7">
                  <c:v>4.1366666670000001</c:v>
                </c:pt>
                <c:pt idx="8">
                  <c:v>2.339</c:v>
                </c:pt>
                <c:pt idx="9">
                  <c:v>1.9790000000000001</c:v>
                </c:pt>
                <c:pt idx="10">
                  <c:v>1.5093333330000001</c:v>
                </c:pt>
                <c:pt idx="11">
                  <c:v>1.93475</c:v>
                </c:pt>
                <c:pt idx="12">
                  <c:v>1.6118333330000001</c:v>
                </c:pt>
                <c:pt idx="13">
                  <c:v>1.91</c:v>
                </c:pt>
                <c:pt idx="14">
                  <c:v>2.915333333</c:v>
                </c:pt>
                <c:pt idx="15">
                  <c:v>4.21</c:v>
                </c:pt>
                <c:pt idx="16">
                  <c:v>20.35166667</c:v>
                </c:pt>
                <c:pt idx="17">
                  <c:v>8.1483333330000001</c:v>
                </c:pt>
                <c:pt idx="18">
                  <c:v>2.1419166669999998</c:v>
                </c:pt>
                <c:pt idx="19">
                  <c:v>13.51466667</c:v>
                </c:pt>
                <c:pt idx="20">
                  <c:v>22.364999999999998</c:v>
                </c:pt>
                <c:pt idx="21">
                  <c:v>33.39</c:v>
                </c:pt>
                <c:pt idx="22">
                  <c:v>38.72583333</c:v>
                </c:pt>
                <c:pt idx="23">
                  <c:v>8.3758333329999992</c:v>
                </c:pt>
                <c:pt idx="24">
                  <c:v>7.7566666670000002</c:v>
                </c:pt>
              </c:numCache>
            </c:numRef>
          </c:yVal>
          <c:smooth val="0"/>
          <c:extLst>
            <c:ext xmlns:c16="http://schemas.microsoft.com/office/drawing/2014/chart" uri="{C3380CC4-5D6E-409C-BE32-E72D297353CC}">
              <c16:uniqueId val="{00000000-666F-4137-BB8E-F2E35C68F591}"/>
            </c:ext>
          </c:extLst>
        </c:ser>
        <c:dLbls>
          <c:showLegendKey val="0"/>
          <c:showVal val="0"/>
          <c:showCatName val="0"/>
          <c:showSerName val="0"/>
          <c:showPercent val="0"/>
          <c:showBubbleSize val="0"/>
        </c:dLbls>
        <c:axId val="546934656"/>
        <c:axId val="546929664"/>
      </c:scatterChart>
      <c:valAx>
        <c:axId val="54693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929664"/>
        <c:crosses val="autoZero"/>
        <c:crossBetween val="midCat"/>
      </c:valAx>
      <c:valAx>
        <c:axId val="546929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Discharge (cubic</a:t>
                </a:r>
                <a:r>
                  <a:rPr lang="en-US" baseline="0"/>
                  <a:t> ft/sec)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9346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100"/>
              <a:t>Crow Creek Annual Stream</a:t>
            </a:r>
            <a:r>
              <a:rPr lang="en-US" sz="1100" baseline="0"/>
              <a:t> Flow - 1993-2018</a:t>
            </a:r>
          </a:p>
          <a:p>
            <a:pPr>
              <a:defRPr/>
            </a:pPr>
            <a:r>
              <a:rPr lang="en-US" sz="1000" baseline="0"/>
              <a:t> (USGS site no. 06755950)</a:t>
            </a:r>
            <a:endParaRPr lang="en-US"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Year</c:v>
          </c:tx>
          <c:spPr>
            <a:ln w="19050" cap="rnd">
              <a:solidFill>
                <a:sysClr val="windowText" lastClr="000000"/>
              </a:solidFill>
              <a:round/>
            </a:ln>
            <a:effectLst/>
          </c:spPr>
          <c:marker>
            <c:symbol val="circle"/>
            <c:size val="5"/>
            <c:spPr>
              <a:solidFill>
                <a:schemeClr val="tx1"/>
              </a:solidFill>
              <a:ln w="9525">
                <a:solidFill>
                  <a:sysClr val="windowText" lastClr="000000"/>
                </a:solidFill>
              </a:ln>
              <a:effectLst/>
            </c:spPr>
          </c:marker>
          <c:xVal>
            <c:numRef>
              <c:f>'crow.flow'!$A$3:$A$28</c:f>
              <c:numCache>
                <c:formatCode>General</c:formatCode>
                <c:ptCount val="26"/>
                <c:pt idx="0">
                  <c:v>1993</c:v>
                </c:pt>
                <c:pt idx="1">
                  <c:v>1994</c:v>
                </c:pt>
                <c:pt idx="2">
                  <c:v>1995</c:v>
                </c:pt>
                <c:pt idx="3">
                  <c:v>1996</c:v>
                </c:pt>
                <c:pt idx="4">
                  <c:v>1997</c:v>
                </c:pt>
                <c:pt idx="5">
                  <c:v>1998</c:v>
                </c:pt>
                <c:pt idx="6">
                  <c:v>1999</c:v>
                </c:pt>
                <c:pt idx="7">
                  <c:v>2000</c:v>
                </c:pt>
                <c:pt idx="8">
                  <c:v>2001</c:v>
                </c:pt>
                <c:pt idx="9">
                  <c:v>2002</c:v>
                </c:pt>
                <c:pt idx="10">
                  <c:v>2003</c:v>
                </c:pt>
                <c:pt idx="11">
                  <c:v>2004</c:v>
                </c:pt>
                <c:pt idx="12">
                  <c:v>2005</c:v>
                </c:pt>
                <c:pt idx="13">
                  <c:v>2006</c:v>
                </c:pt>
                <c:pt idx="14">
                  <c:v>2007</c:v>
                </c:pt>
                <c:pt idx="15">
                  <c:v>2008</c:v>
                </c:pt>
                <c:pt idx="16">
                  <c:v>2009</c:v>
                </c:pt>
                <c:pt idx="17">
                  <c:v>2010</c:v>
                </c:pt>
                <c:pt idx="18">
                  <c:v>2011</c:v>
                </c:pt>
                <c:pt idx="19">
                  <c:v>2012</c:v>
                </c:pt>
                <c:pt idx="20">
                  <c:v>2013</c:v>
                </c:pt>
                <c:pt idx="21">
                  <c:v>2014</c:v>
                </c:pt>
                <c:pt idx="22">
                  <c:v>2015</c:v>
                </c:pt>
                <c:pt idx="23">
                  <c:v>2016</c:v>
                </c:pt>
                <c:pt idx="24">
                  <c:v>2017</c:v>
                </c:pt>
                <c:pt idx="25">
                  <c:v>2018</c:v>
                </c:pt>
              </c:numCache>
            </c:numRef>
          </c:xVal>
          <c:yVal>
            <c:numRef>
              <c:f>'crow.flow'!$N$4:$N$28</c:f>
              <c:numCache>
                <c:formatCode>General</c:formatCode>
                <c:ptCount val="25"/>
                <c:pt idx="0">
                  <c:v>2.4900000000000002</c:v>
                </c:pt>
                <c:pt idx="1">
                  <c:v>12.40583333</c:v>
                </c:pt>
                <c:pt idx="2">
                  <c:v>6.5274999999999999</c:v>
                </c:pt>
                <c:pt idx="3">
                  <c:v>15.445</c:v>
                </c:pt>
                <c:pt idx="4">
                  <c:v>14.573333330000001</c:v>
                </c:pt>
                <c:pt idx="5">
                  <c:v>38.634166669999999</c:v>
                </c:pt>
                <c:pt idx="6">
                  <c:v>4.7127499999999998</c:v>
                </c:pt>
                <c:pt idx="7">
                  <c:v>4.1366666670000001</c:v>
                </c:pt>
                <c:pt idx="8">
                  <c:v>2.339</c:v>
                </c:pt>
                <c:pt idx="9">
                  <c:v>1.9790000000000001</c:v>
                </c:pt>
                <c:pt idx="10">
                  <c:v>1.5093333330000001</c:v>
                </c:pt>
                <c:pt idx="11">
                  <c:v>1.93475</c:v>
                </c:pt>
                <c:pt idx="12">
                  <c:v>1.6118333330000001</c:v>
                </c:pt>
                <c:pt idx="13">
                  <c:v>1.91</c:v>
                </c:pt>
                <c:pt idx="14">
                  <c:v>2.915333333</c:v>
                </c:pt>
                <c:pt idx="15">
                  <c:v>4.21</c:v>
                </c:pt>
                <c:pt idx="16">
                  <c:v>20.35166667</c:v>
                </c:pt>
                <c:pt idx="17">
                  <c:v>8.1483333330000001</c:v>
                </c:pt>
                <c:pt idx="18">
                  <c:v>2.1419166669999998</c:v>
                </c:pt>
                <c:pt idx="19">
                  <c:v>13.51466667</c:v>
                </c:pt>
                <c:pt idx="20">
                  <c:v>22.364999999999998</c:v>
                </c:pt>
                <c:pt idx="21">
                  <c:v>33.39</c:v>
                </c:pt>
                <c:pt idx="22">
                  <c:v>38.72583333</c:v>
                </c:pt>
                <c:pt idx="23">
                  <c:v>8.3758333329999992</c:v>
                </c:pt>
                <c:pt idx="24">
                  <c:v>7.7566666670000002</c:v>
                </c:pt>
              </c:numCache>
            </c:numRef>
          </c:yVal>
          <c:smooth val="0"/>
          <c:extLst>
            <c:ext xmlns:c16="http://schemas.microsoft.com/office/drawing/2014/chart" uri="{C3380CC4-5D6E-409C-BE32-E72D297353CC}">
              <c16:uniqueId val="{00000000-666F-4137-BB8E-F2E35C68F591}"/>
            </c:ext>
          </c:extLst>
        </c:ser>
        <c:dLbls>
          <c:showLegendKey val="0"/>
          <c:showVal val="0"/>
          <c:showCatName val="0"/>
          <c:showSerName val="0"/>
          <c:showPercent val="0"/>
          <c:showBubbleSize val="0"/>
        </c:dLbls>
        <c:axId val="546934656"/>
        <c:axId val="546929664"/>
      </c:scatterChart>
      <c:valAx>
        <c:axId val="546934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929664"/>
        <c:crosses val="autoZero"/>
        <c:crossBetween val="midCat"/>
      </c:valAx>
      <c:valAx>
        <c:axId val="546929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Discharge (cubic</a:t>
                </a:r>
                <a:r>
                  <a:rPr lang="en-US" baseline="0"/>
                  <a:t> ft/sec)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9346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2A56AB-D8F3-4A86-A983-4BEC70394E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24</Pages>
  <Words>8001</Words>
  <Characters>45608</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Figure 3</vt:lpstr>
    </vt:vector>
  </TitlesOfParts>
  <Company>University of Wyoming</Company>
  <LinksUpToDate>false</LinksUpToDate>
  <CharactersWithSpaces>53502</CharactersWithSpaces>
  <SharedDoc>false</SharedDoc>
  <HLinks>
    <vt:vector size="228" baseType="variant">
      <vt:variant>
        <vt:i4>5439502</vt:i4>
      </vt:variant>
      <vt:variant>
        <vt:i4>174</vt:i4>
      </vt:variant>
      <vt:variant>
        <vt:i4>0</vt:i4>
      </vt:variant>
      <vt:variant>
        <vt:i4>5</vt:i4>
      </vt:variant>
      <vt:variant>
        <vt:lpwstr>http://www.wrcc.dri.edu/summary/Climsmwy.html</vt:lpwstr>
      </vt:variant>
      <vt:variant>
        <vt:lpwstr/>
      </vt:variant>
      <vt:variant>
        <vt:i4>5439502</vt:i4>
      </vt:variant>
      <vt:variant>
        <vt:i4>171</vt:i4>
      </vt:variant>
      <vt:variant>
        <vt:i4>0</vt:i4>
      </vt:variant>
      <vt:variant>
        <vt:i4>5</vt:i4>
      </vt:variant>
      <vt:variant>
        <vt:lpwstr>http://www.wrcc.dri.edu/summary/Climsmwy.html</vt:lpwstr>
      </vt:variant>
      <vt:variant>
        <vt:lpwstr/>
      </vt:variant>
      <vt:variant>
        <vt:i4>5439502</vt:i4>
      </vt:variant>
      <vt:variant>
        <vt:i4>168</vt:i4>
      </vt:variant>
      <vt:variant>
        <vt:i4>0</vt:i4>
      </vt:variant>
      <vt:variant>
        <vt:i4>5</vt:i4>
      </vt:variant>
      <vt:variant>
        <vt:lpwstr>http://www.wrcc.dri.edu/summary/Climsmwy.html</vt:lpwstr>
      </vt:variant>
      <vt:variant>
        <vt:lpwstr/>
      </vt:variant>
      <vt:variant>
        <vt:i4>327687</vt:i4>
      </vt:variant>
      <vt:variant>
        <vt:i4>165</vt:i4>
      </vt:variant>
      <vt:variant>
        <vt:i4>0</vt:i4>
      </vt:variant>
      <vt:variant>
        <vt:i4>5</vt:i4>
      </vt:variant>
      <vt:variant>
        <vt:lpwstr>http://www7.ncdc.noaa.gov/CDO/CDODivisionalSelect.jsp</vt:lpwstr>
      </vt:variant>
      <vt:variant>
        <vt:lpwstr/>
      </vt:variant>
      <vt:variant>
        <vt:i4>327687</vt:i4>
      </vt:variant>
      <vt:variant>
        <vt:i4>162</vt:i4>
      </vt:variant>
      <vt:variant>
        <vt:i4>0</vt:i4>
      </vt:variant>
      <vt:variant>
        <vt:i4>5</vt:i4>
      </vt:variant>
      <vt:variant>
        <vt:lpwstr>http://www7.ncdc.noaa.gov/CDO/CDODivisionalSelect.jsp</vt:lpwstr>
      </vt:variant>
      <vt:variant>
        <vt:lpwstr/>
      </vt:variant>
      <vt:variant>
        <vt:i4>5439502</vt:i4>
      </vt:variant>
      <vt:variant>
        <vt:i4>159</vt:i4>
      </vt:variant>
      <vt:variant>
        <vt:i4>0</vt:i4>
      </vt:variant>
      <vt:variant>
        <vt:i4>5</vt:i4>
      </vt:variant>
      <vt:variant>
        <vt:lpwstr>http://www.wrcc.dri.edu/summary/Climsmwy.html</vt:lpwstr>
      </vt:variant>
      <vt:variant>
        <vt:lpwstr/>
      </vt:variant>
      <vt:variant>
        <vt:i4>5439502</vt:i4>
      </vt:variant>
      <vt:variant>
        <vt:i4>156</vt:i4>
      </vt:variant>
      <vt:variant>
        <vt:i4>0</vt:i4>
      </vt:variant>
      <vt:variant>
        <vt:i4>5</vt:i4>
      </vt:variant>
      <vt:variant>
        <vt:lpwstr>http://www.wrcc.dri.edu/summary/Climsmwy.html</vt:lpwstr>
      </vt:variant>
      <vt:variant>
        <vt:lpwstr/>
      </vt:variant>
      <vt:variant>
        <vt:i4>5439502</vt:i4>
      </vt:variant>
      <vt:variant>
        <vt:i4>153</vt:i4>
      </vt:variant>
      <vt:variant>
        <vt:i4>0</vt:i4>
      </vt:variant>
      <vt:variant>
        <vt:i4>5</vt:i4>
      </vt:variant>
      <vt:variant>
        <vt:lpwstr>http://www.wrcc.dri.edu/summary/Climsmwy.html</vt:lpwstr>
      </vt:variant>
      <vt:variant>
        <vt:lpwstr/>
      </vt:variant>
      <vt:variant>
        <vt:i4>6684739</vt:i4>
      </vt:variant>
      <vt:variant>
        <vt:i4>150</vt:i4>
      </vt:variant>
      <vt:variant>
        <vt:i4>0</vt:i4>
      </vt:variant>
      <vt:variant>
        <vt:i4>5</vt:i4>
      </vt:variant>
      <vt:variant>
        <vt:lpwstr>http://waterdata.usgs.gov/wy/nwis/inventory/?site_no=06755960</vt:lpwstr>
      </vt:variant>
      <vt:variant>
        <vt:lpwstr/>
      </vt:variant>
      <vt:variant>
        <vt:i4>6684739</vt:i4>
      </vt:variant>
      <vt:variant>
        <vt:i4>147</vt:i4>
      </vt:variant>
      <vt:variant>
        <vt:i4>0</vt:i4>
      </vt:variant>
      <vt:variant>
        <vt:i4>5</vt:i4>
      </vt:variant>
      <vt:variant>
        <vt:lpwstr>http://waterdata.usgs.gov/wy/nwis/inventory/?site_no=06755960</vt:lpwstr>
      </vt:variant>
      <vt:variant>
        <vt:lpwstr/>
      </vt:variant>
      <vt:variant>
        <vt:i4>1900621</vt:i4>
      </vt:variant>
      <vt:variant>
        <vt:i4>144</vt:i4>
      </vt:variant>
      <vt:variant>
        <vt:i4>0</vt:i4>
      </vt:variant>
      <vt:variant>
        <vt:i4>5</vt:i4>
      </vt:variant>
      <vt:variant>
        <vt:lpwstr>https://www.usgs.gov/centers/wy-mt-water/</vt:lpwstr>
      </vt:variant>
      <vt:variant>
        <vt:lpwstr/>
      </vt:variant>
      <vt:variant>
        <vt:i4>1900621</vt:i4>
      </vt:variant>
      <vt:variant>
        <vt:i4>141</vt:i4>
      </vt:variant>
      <vt:variant>
        <vt:i4>0</vt:i4>
      </vt:variant>
      <vt:variant>
        <vt:i4>5</vt:i4>
      </vt:variant>
      <vt:variant>
        <vt:lpwstr>https://www.usgs.gov/centers/wy-mt-water/</vt:lpwstr>
      </vt:variant>
      <vt:variant>
        <vt:lpwstr/>
      </vt:variant>
      <vt:variant>
        <vt:i4>1900621</vt:i4>
      </vt:variant>
      <vt:variant>
        <vt:i4>138</vt:i4>
      </vt:variant>
      <vt:variant>
        <vt:i4>0</vt:i4>
      </vt:variant>
      <vt:variant>
        <vt:i4>5</vt:i4>
      </vt:variant>
      <vt:variant>
        <vt:lpwstr>https://www.usgs.gov/centers/wy-mt-water/</vt:lpwstr>
      </vt:variant>
      <vt:variant>
        <vt:lpwstr/>
      </vt:variant>
      <vt:variant>
        <vt:i4>1900621</vt:i4>
      </vt:variant>
      <vt:variant>
        <vt:i4>135</vt:i4>
      </vt:variant>
      <vt:variant>
        <vt:i4>0</vt:i4>
      </vt:variant>
      <vt:variant>
        <vt:i4>5</vt:i4>
      </vt:variant>
      <vt:variant>
        <vt:lpwstr>https://www.usgs.gov/centers/wy-mt-water/</vt:lpwstr>
      </vt:variant>
      <vt:variant>
        <vt:lpwstr/>
      </vt:variant>
      <vt:variant>
        <vt:i4>1900621</vt:i4>
      </vt:variant>
      <vt:variant>
        <vt:i4>132</vt:i4>
      </vt:variant>
      <vt:variant>
        <vt:i4>0</vt:i4>
      </vt:variant>
      <vt:variant>
        <vt:i4>5</vt:i4>
      </vt:variant>
      <vt:variant>
        <vt:lpwstr>https://www.usgs.gov/centers/wy-mt-water/</vt:lpwstr>
      </vt:variant>
      <vt:variant>
        <vt:lpwstr/>
      </vt:variant>
      <vt:variant>
        <vt:i4>1900621</vt:i4>
      </vt:variant>
      <vt:variant>
        <vt:i4>129</vt:i4>
      </vt:variant>
      <vt:variant>
        <vt:i4>0</vt:i4>
      </vt:variant>
      <vt:variant>
        <vt:i4>5</vt:i4>
      </vt:variant>
      <vt:variant>
        <vt:lpwstr>https://www.usgs.gov/centers/wy-mt-water/</vt:lpwstr>
      </vt:variant>
      <vt:variant>
        <vt:lpwstr/>
      </vt:variant>
      <vt:variant>
        <vt:i4>4128891</vt:i4>
      </vt:variant>
      <vt:variant>
        <vt:i4>123</vt:i4>
      </vt:variant>
      <vt:variant>
        <vt:i4>0</vt:i4>
      </vt:variant>
      <vt:variant>
        <vt:i4>5</vt:i4>
      </vt:variant>
      <vt:variant>
        <vt:lpwstr>http://ecos.fws.gov/docs/five_year_review/doc4128.pdf</vt:lpwstr>
      </vt:variant>
      <vt:variant>
        <vt:lpwstr/>
      </vt:variant>
      <vt:variant>
        <vt:i4>4128891</vt:i4>
      </vt:variant>
      <vt:variant>
        <vt:i4>120</vt:i4>
      </vt:variant>
      <vt:variant>
        <vt:i4>0</vt:i4>
      </vt:variant>
      <vt:variant>
        <vt:i4>5</vt:i4>
      </vt:variant>
      <vt:variant>
        <vt:lpwstr>http://ecos.fws.gov/docs/five_year_review/doc4128.pdf</vt:lpwstr>
      </vt:variant>
      <vt:variant>
        <vt:lpwstr/>
      </vt:variant>
      <vt:variant>
        <vt:i4>3014728</vt:i4>
      </vt:variant>
      <vt:variant>
        <vt:i4>117</vt:i4>
      </vt:variant>
      <vt:variant>
        <vt:i4>0</vt:i4>
      </vt:variant>
      <vt:variant>
        <vt:i4>5</vt:i4>
      </vt:variant>
      <vt:variant>
        <vt:lpwstr>http://ecos.fws.gove/tess_public/pub/listedPlants.jsp</vt:lpwstr>
      </vt:variant>
      <vt:variant>
        <vt:lpwstr/>
      </vt:variant>
      <vt:variant>
        <vt:i4>3014728</vt:i4>
      </vt:variant>
      <vt:variant>
        <vt:i4>114</vt:i4>
      </vt:variant>
      <vt:variant>
        <vt:i4>0</vt:i4>
      </vt:variant>
      <vt:variant>
        <vt:i4>5</vt:i4>
      </vt:variant>
      <vt:variant>
        <vt:lpwstr>http://ecos.fws.gove/tess_public/pub/listedPlants.jsp</vt:lpwstr>
      </vt:variant>
      <vt:variant>
        <vt:lpwstr/>
      </vt:variant>
      <vt:variant>
        <vt:i4>1900601</vt:i4>
      </vt:variant>
      <vt:variant>
        <vt:i4>104</vt:i4>
      </vt:variant>
      <vt:variant>
        <vt:i4>0</vt:i4>
      </vt:variant>
      <vt:variant>
        <vt:i4>5</vt:i4>
      </vt:variant>
      <vt:variant>
        <vt:lpwstr/>
      </vt:variant>
      <vt:variant>
        <vt:lpwstr>_Toc41216993</vt:lpwstr>
      </vt:variant>
      <vt:variant>
        <vt:i4>1835065</vt:i4>
      </vt:variant>
      <vt:variant>
        <vt:i4>98</vt:i4>
      </vt:variant>
      <vt:variant>
        <vt:i4>0</vt:i4>
      </vt:variant>
      <vt:variant>
        <vt:i4>5</vt:i4>
      </vt:variant>
      <vt:variant>
        <vt:lpwstr/>
      </vt:variant>
      <vt:variant>
        <vt:lpwstr>_Toc41216992</vt:lpwstr>
      </vt:variant>
      <vt:variant>
        <vt:i4>2031673</vt:i4>
      </vt:variant>
      <vt:variant>
        <vt:i4>92</vt:i4>
      </vt:variant>
      <vt:variant>
        <vt:i4>0</vt:i4>
      </vt:variant>
      <vt:variant>
        <vt:i4>5</vt:i4>
      </vt:variant>
      <vt:variant>
        <vt:lpwstr/>
      </vt:variant>
      <vt:variant>
        <vt:lpwstr>_Toc41216991</vt:lpwstr>
      </vt:variant>
      <vt:variant>
        <vt:i4>1966137</vt:i4>
      </vt:variant>
      <vt:variant>
        <vt:i4>86</vt:i4>
      </vt:variant>
      <vt:variant>
        <vt:i4>0</vt:i4>
      </vt:variant>
      <vt:variant>
        <vt:i4>5</vt:i4>
      </vt:variant>
      <vt:variant>
        <vt:lpwstr/>
      </vt:variant>
      <vt:variant>
        <vt:lpwstr>_Toc41216990</vt:lpwstr>
      </vt:variant>
      <vt:variant>
        <vt:i4>1507384</vt:i4>
      </vt:variant>
      <vt:variant>
        <vt:i4>80</vt:i4>
      </vt:variant>
      <vt:variant>
        <vt:i4>0</vt:i4>
      </vt:variant>
      <vt:variant>
        <vt:i4>5</vt:i4>
      </vt:variant>
      <vt:variant>
        <vt:lpwstr/>
      </vt:variant>
      <vt:variant>
        <vt:lpwstr>_Toc41216989</vt:lpwstr>
      </vt:variant>
      <vt:variant>
        <vt:i4>1441848</vt:i4>
      </vt:variant>
      <vt:variant>
        <vt:i4>74</vt:i4>
      </vt:variant>
      <vt:variant>
        <vt:i4>0</vt:i4>
      </vt:variant>
      <vt:variant>
        <vt:i4>5</vt:i4>
      </vt:variant>
      <vt:variant>
        <vt:lpwstr/>
      </vt:variant>
      <vt:variant>
        <vt:lpwstr>_Toc41216988</vt:lpwstr>
      </vt:variant>
      <vt:variant>
        <vt:i4>1638456</vt:i4>
      </vt:variant>
      <vt:variant>
        <vt:i4>68</vt:i4>
      </vt:variant>
      <vt:variant>
        <vt:i4>0</vt:i4>
      </vt:variant>
      <vt:variant>
        <vt:i4>5</vt:i4>
      </vt:variant>
      <vt:variant>
        <vt:lpwstr/>
      </vt:variant>
      <vt:variant>
        <vt:lpwstr>_Toc41216987</vt:lpwstr>
      </vt:variant>
      <vt:variant>
        <vt:i4>1572920</vt:i4>
      </vt:variant>
      <vt:variant>
        <vt:i4>62</vt:i4>
      </vt:variant>
      <vt:variant>
        <vt:i4>0</vt:i4>
      </vt:variant>
      <vt:variant>
        <vt:i4>5</vt:i4>
      </vt:variant>
      <vt:variant>
        <vt:lpwstr/>
      </vt:variant>
      <vt:variant>
        <vt:lpwstr>_Toc41216986</vt:lpwstr>
      </vt:variant>
      <vt:variant>
        <vt:i4>1769528</vt:i4>
      </vt:variant>
      <vt:variant>
        <vt:i4>56</vt:i4>
      </vt:variant>
      <vt:variant>
        <vt:i4>0</vt:i4>
      </vt:variant>
      <vt:variant>
        <vt:i4>5</vt:i4>
      </vt:variant>
      <vt:variant>
        <vt:lpwstr/>
      </vt:variant>
      <vt:variant>
        <vt:lpwstr>_Toc41216985</vt:lpwstr>
      </vt:variant>
      <vt:variant>
        <vt:i4>1703992</vt:i4>
      </vt:variant>
      <vt:variant>
        <vt:i4>50</vt:i4>
      </vt:variant>
      <vt:variant>
        <vt:i4>0</vt:i4>
      </vt:variant>
      <vt:variant>
        <vt:i4>5</vt:i4>
      </vt:variant>
      <vt:variant>
        <vt:lpwstr/>
      </vt:variant>
      <vt:variant>
        <vt:lpwstr>_Toc41216984</vt:lpwstr>
      </vt:variant>
      <vt:variant>
        <vt:i4>1900600</vt:i4>
      </vt:variant>
      <vt:variant>
        <vt:i4>44</vt:i4>
      </vt:variant>
      <vt:variant>
        <vt:i4>0</vt:i4>
      </vt:variant>
      <vt:variant>
        <vt:i4>5</vt:i4>
      </vt:variant>
      <vt:variant>
        <vt:lpwstr/>
      </vt:variant>
      <vt:variant>
        <vt:lpwstr>_Toc41216983</vt:lpwstr>
      </vt:variant>
      <vt:variant>
        <vt:i4>1835064</vt:i4>
      </vt:variant>
      <vt:variant>
        <vt:i4>38</vt:i4>
      </vt:variant>
      <vt:variant>
        <vt:i4>0</vt:i4>
      </vt:variant>
      <vt:variant>
        <vt:i4>5</vt:i4>
      </vt:variant>
      <vt:variant>
        <vt:lpwstr/>
      </vt:variant>
      <vt:variant>
        <vt:lpwstr>_Toc41216982</vt:lpwstr>
      </vt:variant>
      <vt:variant>
        <vt:i4>2031672</vt:i4>
      </vt:variant>
      <vt:variant>
        <vt:i4>32</vt:i4>
      </vt:variant>
      <vt:variant>
        <vt:i4>0</vt:i4>
      </vt:variant>
      <vt:variant>
        <vt:i4>5</vt:i4>
      </vt:variant>
      <vt:variant>
        <vt:lpwstr/>
      </vt:variant>
      <vt:variant>
        <vt:lpwstr>_Toc41216981</vt:lpwstr>
      </vt:variant>
      <vt:variant>
        <vt:i4>1966136</vt:i4>
      </vt:variant>
      <vt:variant>
        <vt:i4>26</vt:i4>
      </vt:variant>
      <vt:variant>
        <vt:i4>0</vt:i4>
      </vt:variant>
      <vt:variant>
        <vt:i4>5</vt:i4>
      </vt:variant>
      <vt:variant>
        <vt:lpwstr/>
      </vt:variant>
      <vt:variant>
        <vt:lpwstr>_Toc41216980</vt:lpwstr>
      </vt:variant>
      <vt:variant>
        <vt:i4>1507383</vt:i4>
      </vt:variant>
      <vt:variant>
        <vt:i4>20</vt:i4>
      </vt:variant>
      <vt:variant>
        <vt:i4>0</vt:i4>
      </vt:variant>
      <vt:variant>
        <vt:i4>5</vt:i4>
      </vt:variant>
      <vt:variant>
        <vt:lpwstr/>
      </vt:variant>
      <vt:variant>
        <vt:lpwstr>_Toc41216979</vt:lpwstr>
      </vt:variant>
      <vt:variant>
        <vt:i4>1441847</vt:i4>
      </vt:variant>
      <vt:variant>
        <vt:i4>14</vt:i4>
      </vt:variant>
      <vt:variant>
        <vt:i4>0</vt:i4>
      </vt:variant>
      <vt:variant>
        <vt:i4>5</vt:i4>
      </vt:variant>
      <vt:variant>
        <vt:lpwstr/>
      </vt:variant>
      <vt:variant>
        <vt:lpwstr>_Toc41216978</vt:lpwstr>
      </vt:variant>
      <vt:variant>
        <vt:i4>1638455</vt:i4>
      </vt:variant>
      <vt:variant>
        <vt:i4>8</vt:i4>
      </vt:variant>
      <vt:variant>
        <vt:i4>0</vt:i4>
      </vt:variant>
      <vt:variant>
        <vt:i4>5</vt:i4>
      </vt:variant>
      <vt:variant>
        <vt:lpwstr/>
      </vt:variant>
      <vt:variant>
        <vt:lpwstr>_Toc41216977</vt:lpwstr>
      </vt:variant>
      <vt:variant>
        <vt:i4>1572919</vt:i4>
      </vt:variant>
      <vt:variant>
        <vt:i4>2</vt:i4>
      </vt:variant>
      <vt:variant>
        <vt:i4>0</vt:i4>
      </vt:variant>
      <vt:variant>
        <vt:i4>5</vt:i4>
      </vt:variant>
      <vt:variant>
        <vt:lpwstr/>
      </vt:variant>
      <vt:variant>
        <vt:lpwstr>_Toc41216976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Figure 3</dc:title>
  <dc:subject/>
  <dc:creator>bheidel</dc:creator>
  <cp:keywords/>
  <cp:lastModifiedBy>Stears, Alice E</cp:lastModifiedBy>
  <cp:revision>7</cp:revision>
  <cp:lastPrinted>2024-03-14T20:05:00Z</cp:lastPrinted>
  <dcterms:created xsi:type="dcterms:W3CDTF">2024-03-14T20:07:00Z</dcterms:created>
  <dcterms:modified xsi:type="dcterms:W3CDTF">2024-03-29T18:10:00Z</dcterms:modified>
</cp:coreProperties>
</file>